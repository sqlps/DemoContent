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6946" w:type="dxa"/>
        <w:tblLook w:val="04A0" w:firstRow="1" w:lastRow="0" w:firstColumn="1" w:lastColumn="0" w:noHBand="0" w:noVBand="1"/>
      </w:tblPr>
      <w:tblGrid>
        <w:gridCol w:w="1080"/>
        <w:gridCol w:w="5866"/>
      </w:tblGrid>
      <w:tr w:rsidR="008100CF" w:rsidRPr="008100CF" w:rsidTr="00763F59">
        <w:trPr>
          <w:trHeight w:hRule="exact" w:val="5184"/>
        </w:trPr>
        <w:tc>
          <w:tcPr>
            <w:tcW w:w="1080" w:type="dxa"/>
          </w:tcPr>
          <w:p w:rsidR="00B12FDA" w:rsidRPr="008100CF" w:rsidRDefault="00B12FDA" w:rsidP="00B12FDA">
            <w:pPr>
              <w:pStyle w:val="Bodycopy"/>
              <w:rPr>
                <w:color w:val="282828" w:themeColor="text1" w:themeShade="80"/>
              </w:rPr>
            </w:pPr>
          </w:p>
        </w:tc>
        <w:tc>
          <w:tcPr>
            <w:tcW w:w="5866" w:type="dxa"/>
          </w:tcPr>
          <w:p w:rsidR="00B12FDA" w:rsidRPr="008100CF" w:rsidRDefault="00B12FDA" w:rsidP="00576950">
            <w:pPr>
              <w:pStyle w:val="Bodycopy"/>
              <w:rPr>
                <w:color w:val="282828" w:themeColor="text1" w:themeShade="80"/>
              </w:rPr>
            </w:pPr>
          </w:p>
        </w:tc>
      </w:tr>
      <w:tr w:rsidR="008100CF" w:rsidRPr="008100CF" w:rsidTr="00763F59">
        <w:trPr>
          <w:trHeight w:hRule="exact" w:val="8323"/>
        </w:trPr>
        <w:tc>
          <w:tcPr>
            <w:tcW w:w="1080" w:type="dxa"/>
          </w:tcPr>
          <w:p w:rsidR="00B12FDA" w:rsidRPr="008100CF" w:rsidRDefault="00B12FDA" w:rsidP="00B12FDA">
            <w:pPr>
              <w:pStyle w:val="Bodycopy"/>
              <w:rPr>
                <w:rFonts w:ascii="Segoe Pro Display Light" w:hAnsi="Segoe Pro Display Light"/>
                <w:color w:val="282828" w:themeColor="text1" w:themeShade="80"/>
              </w:rPr>
            </w:pPr>
          </w:p>
        </w:tc>
        <w:tc>
          <w:tcPr>
            <w:tcW w:w="5866" w:type="dxa"/>
          </w:tcPr>
          <w:sdt>
            <w:sdtPr>
              <w:rPr>
                <w:rFonts w:asciiTheme="majorHAnsi" w:eastAsiaTheme="majorEastAsia" w:hAnsiTheme="majorHAnsi" w:cstheme="majorHAnsi"/>
                <w:color w:val="BB141A" w:themeColor="background2"/>
                <w:spacing w:val="5"/>
                <w:kern w:val="28"/>
                <w:sz w:val="72"/>
                <w:szCs w:val="72"/>
              </w:rPr>
              <w:alias w:val="Title"/>
              <w:tag w:val=""/>
              <w:id w:val="271909566"/>
              <w:placeholder>
                <w:docPart w:val="4A78EC48FB7A461FBF52D64D57C6A87D"/>
              </w:placeholder>
              <w:dataBinding w:prefixMappings="xmlns:ns0='http://purl.org/dc/elements/1.1/' xmlns:ns1='http://schemas.openxmlformats.org/package/2006/metadata/core-properties' " w:xpath="/ns1:coreProperties[1]/ns0:title[1]" w:storeItemID="{6C3C8BC8-F283-45AE-878A-BAB7291924A1}"/>
              <w:text/>
            </w:sdtPr>
            <w:sdtEndPr/>
            <w:sdtContent>
              <w:p w:rsidR="00B12FDA" w:rsidRPr="008100CF" w:rsidRDefault="006B45CA" w:rsidP="006B45CA">
                <w:pPr>
                  <w:rPr>
                    <w:rFonts w:ascii="Segoe Pro Display Light" w:hAnsi="Segoe Pro Display Light"/>
                    <w:color w:val="282828" w:themeColor="text1" w:themeShade="80"/>
                  </w:rPr>
                </w:pPr>
                <w:r>
                  <w:rPr>
                    <w:rFonts w:asciiTheme="majorHAnsi" w:eastAsiaTheme="majorEastAsia" w:hAnsiTheme="majorHAnsi" w:cstheme="majorHAnsi"/>
                    <w:color w:val="BB141A" w:themeColor="background2"/>
                    <w:spacing w:val="5"/>
                    <w:kern w:val="28"/>
                    <w:sz w:val="72"/>
                    <w:szCs w:val="72"/>
                    <w:lang w:val="en-NZ"/>
                  </w:rPr>
                  <w:t>SQL Stretch Demo Installation and Demo Script</w:t>
                </w:r>
              </w:p>
            </w:sdtContent>
          </w:sdt>
        </w:tc>
      </w:tr>
    </w:tbl>
    <w:p w:rsidR="00641BD9" w:rsidRPr="008100CF" w:rsidRDefault="00641BD9" w:rsidP="00082080">
      <w:pPr>
        <w:pStyle w:val="Bodycopy"/>
        <w:rPr>
          <w:color w:val="282828" w:themeColor="text1" w:themeShade="80"/>
        </w:rPr>
      </w:pPr>
    </w:p>
    <w:p w:rsidR="00A54589" w:rsidRDefault="004A446A" w:rsidP="003C4251">
      <w:pPr>
        <w:pStyle w:val="TOCHeading"/>
      </w:pPr>
      <w:r w:rsidRPr="003C4251">
        <w:lastRenderedPageBreak/>
        <w:t>Contents</w:t>
      </w:r>
    </w:p>
    <w:sdt>
      <w:sdtPr>
        <w:rPr>
          <w:rFonts w:ascii="Arial" w:eastAsiaTheme="minorHAnsi" w:hAnsi="Arial" w:cstheme="minorBidi"/>
          <w:color w:val="auto"/>
          <w:sz w:val="22"/>
          <w:szCs w:val="22"/>
        </w:rPr>
        <w:id w:val="639687959"/>
        <w:docPartObj>
          <w:docPartGallery w:val="Table of Contents"/>
          <w:docPartUnique/>
        </w:docPartObj>
      </w:sdtPr>
      <w:sdtEndPr>
        <w:rPr>
          <w:b/>
          <w:bCs/>
        </w:rPr>
      </w:sdtEndPr>
      <w:sdtContent>
        <w:p w:rsidR="00244ACB" w:rsidRDefault="000F40A6">
          <w:pPr>
            <w:pStyle w:val="TOC1"/>
            <w:tabs>
              <w:tab w:val="right" w:leader="dot" w:pos="7046"/>
            </w:tabs>
            <w:rPr>
              <w:rFonts w:asciiTheme="minorHAnsi" w:eastAsiaTheme="minorEastAsia" w:hAnsiTheme="minorHAnsi" w:cstheme="minorBidi"/>
              <w:noProof/>
              <w:color w:val="auto"/>
              <w:sz w:val="22"/>
              <w:szCs w:val="22"/>
              <w:lang w:val="en-NZ" w:eastAsia="en-NZ"/>
            </w:rPr>
          </w:pPr>
          <w:r w:rsidRPr="002833F3">
            <w:fldChar w:fldCharType="begin"/>
          </w:r>
          <w:r w:rsidRPr="002833F3">
            <w:instrText xml:space="preserve"> TOC \o "1-1" \h \z \u </w:instrText>
          </w:r>
          <w:r w:rsidRPr="002833F3">
            <w:fldChar w:fldCharType="separate"/>
          </w:r>
          <w:hyperlink w:anchor="_Toc453255775" w:history="1">
            <w:r w:rsidR="00244ACB" w:rsidRPr="00916EFE">
              <w:rPr>
                <w:rStyle w:val="Hyperlink"/>
                <w:noProof/>
              </w:rPr>
              <w:t>Introduction</w:t>
            </w:r>
            <w:r w:rsidR="00244ACB">
              <w:rPr>
                <w:noProof/>
                <w:webHidden/>
              </w:rPr>
              <w:tab/>
            </w:r>
            <w:r w:rsidR="00244ACB">
              <w:rPr>
                <w:noProof/>
                <w:webHidden/>
              </w:rPr>
              <w:fldChar w:fldCharType="begin"/>
            </w:r>
            <w:r w:rsidR="00244ACB">
              <w:rPr>
                <w:noProof/>
                <w:webHidden/>
              </w:rPr>
              <w:instrText xml:space="preserve"> PAGEREF _Toc453255775 \h </w:instrText>
            </w:r>
            <w:r w:rsidR="00244ACB">
              <w:rPr>
                <w:noProof/>
                <w:webHidden/>
              </w:rPr>
            </w:r>
            <w:r w:rsidR="00244ACB">
              <w:rPr>
                <w:noProof/>
                <w:webHidden/>
              </w:rPr>
              <w:fldChar w:fldCharType="separate"/>
            </w:r>
            <w:r w:rsidR="003924FE">
              <w:rPr>
                <w:noProof/>
                <w:webHidden/>
              </w:rPr>
              <w:t>3</w:t>
            </w:r>
            <w:r w:rsidR="00244ACB">
              <w:rPr>
                <w:noProof/>
                <w:webHidden/>
              </w:rPr>
              <w:fldChar w:fldCharType="end"/>
            </w:r>
          </w:hyperlink>
        </w:p>
        <w:p w:rsidR="00244ACB" w:rsidRDefault="00F97681">
          <w:pPr>
            <w:pStyle w:val="TOC1"/>
            <w:tabs>
              <w:tab w:val="right" w:leader="dot" w:pos="7046"/>
            </w:tabs>
            <w:rPr>
              <w:rFonts w:asciiTheme="minorHAnsi" w:eastAsiaTheme="minorEastAsia" w:hAnsiTheme="minorHAnsi" w:cstheme="minorBidi"/>
              <w:noProof/>
              <w:color w:val="auto"/>
              <w:sz w:val="22"/>
              <w:szCs w:val="22"/>
              <w:lang w:val="en-NZ" w:eastAsia="en-NZ"/>
            </w:rPr>
          </w:pPr>
          <w:hyperlink w:anchor="_Toc453255776" w:history="1">
            <w:r w:rsidR="00244ACB" w:rsidRPr="00916EFE">
              <w:rPr>
                <w:rStyle w:val="Hyperlink"/>
                <w:noProof/>
              </w:rPr>
              <w:t>Installation Script</w:t>
            </w:r>
            <w:r w:rsidR="00244ACB">
              <w:rPr>
                <w:noProof/>
                <w:webHidden/>
              </w:rPr>
              <w:tab/>
            </w:r>
            <w:r w:rsidR="00244ACB">
              <w:rPr>
                <w:noProof/>
                <w:webHidden/>
              </w:rPr>
              <w:fldChar w:fldCharType="begin"/>
            </w:r>
            <w:r w:rsidR="00244ACB">
              <w:rPr>
                <w:noProof/>
                <w:webHidden/>
              </w:rPr>
              <w:instrText xml:space="preserve"> PAGEREF _Toc453255776 \h </w:instrText>
            </w:r>
            <w:r w:rsidR="00244ACB">
              <w:rPr>
                <w:noProof/>
                <w:webHidden/>
              </w:rPr>
            </w:r>
            <w:r w:rsidR="00244ACB">
              <w:rPr>
                <w:noProof/>
                <w:webHidden/>
              </w:rPr>
              <w:fldChar w:fldCharType="separate"/>
            </w:r>
            <w:r w:rsidR="003924FE">
              <w:rPr>
                <w:noProof/>
                <w:webHidden/>
              </w:rPr>
              <w:t>4</w:t>
            </w:r>
            <w:r w:rsidR="00244ACB">
              <w:rPr>
                <w:noProof/>
                <w:webHidden/>
              </w:rPr>
              <w:fldChar w:fldCharType="end"/>
            </w:r>
          </w:hyperlink>
        </w:p>
        <w:p w:rsidR="00244ACB" w:rsidRDefault="00F97681">
          <w:pPr>
            <w:pStyle w:val="TOC1"/>
            <w:tabs>
              <w:tab w:val="right" w:leader="dot" w:pos="7046"/>
            </w:tabs>
            <w:rPr>
              <w:rFonts w:asciiTheme="minorHAnsi" w:eastAsiaTheme="minorEastAsia" w:hAnsiTheme="minorHAnsi" w:cstheme="minorBidi"/>
              <w:noProof/>
              <w:color w:val="auto"/>
              <w:sz w:val="22"/>
              <w:szCs w:val="22"/>
              <w:lang w:val="en-NZ" w:eastAsia="en-NZ"/>
            </w:rPr>
          </w:pPr>
          <w:hyperlink w:anchor="_Toc453255777" w:history="1">
            <w:r w:rsidR="00244ACB" w:rsidRPr="00916EFE">
              <w:rPr>
                <w:rStyle w:val="Hyperlink"/>
                <w:noProof/>
              </w:rPr>
              <w:t>Demo Script</w:t>
            </w:r>
            <w:r w:rsidR="00244ACB">
              <w:rPr>
                <w:noProof/>
                <w:webHidden/>
              </w:rPr>
              <w:tab/>
            </w:r>
            <w:r w:rsidR="00244ACB">
              <w:rPr>
                <w:noProof/>
                <w:webHidden/>
              </w:rPr>
              <w:fldChar w:fldCharType="begin"/>
            </w:r>
            <w:r w:rsidR="00244ACB">
              <w:rPr>
                <w:noProof/>
                <w:webHidden/>
              </w:rPr>
              <w:instrText xml:space="preserve"> PAGEREF _Toc453255777 \h </w:instrText>
            </w:r>
            <w:r w:rsidR="00244ACB">
              <w:rPr>
                <w:noProof/>
                <w:webHidden/>
              </w:rPr>
            </w:r>
            <w:r w:rsidR="00244ACB">
              <w:rPr>
                <w:noProof/>
                <w:webHidden/>
              </w:rPr>
              <w:fldChar w:fldCharType="separate"/>
            </w:r>
            <w:r w:rsidR="003924FE">
              <w:rPr>
                <w:noProof/>
                <w:webHidden/>
              </w:rPr>
              <w:t>9</w:t>
            </w:r>
            <w:r w:rsidR="00244ACB">
              <w:rPr>
                <w:noProof/>
                <w:webHidden/>
              </w:rPr>
              <w:fldChar w:fldCharType="end"/>
            </w:r>
          </w:hyperlink>
        </w:p>
        <w:p w:rsidR="00244ACB" w:rsidRDefault="00F97681">
          <w:pPr>
            <w:pStyle w:val="TOC1"/>
            <w:tabs>
              <w:tab w:val="right" w:leader="dot" w:pos="7046"/>
            </w:tabs>
            <w:rPr>
              <w:rFonts w:asciiTheme="minorHAnsi" w:eastAsiaTheme="minorEastAsia" w:hAnsiTheme="minorHAnsi" w:cstheme="minorBidi"/>
              <w:noProof/>
              <w:color w:val="auto"/>
              <w:sz w:val="22"/>
              <w:szCs w:val="22"/>
              <w:lang w:val="en-NZ" w:eastAsia="en-NZ"/>
            </w:rPr>
          </w:pPr>
          <w:hyperlink w:anchor="_Toc453255778" w:history="1">
            <w:r w:rsidR="00244ACB" w:rsidRPr="00916EFE">
              <w:rPr>
                <w:rStyle w:val="Hyperlink"/>
                <w:noProof/>
              </w:rPr>
              <w:t>Terms of Use</w:t>
            </w:r>
            <w:r w:rsidR="00244ACB">
              <w:rPr>
                <w:noProof/>
                <w:webHidden/>
              </w:rPr>
              <w:tab/>
            </w:r>
            <w:r w:rsidR="00244ACB">
              <w:rPr>
                <w:noProof/>
                <w:webHidden/>
              </w:rPr>
              <w:fldChar w:fldCharType="begin"/>
            </w:r>
            <w:r w:rsidR="00244ACB">
              <w:rPr>
                <w:noProof/>
                <w:webHidden/>
              </w:rPr>
              <w:instrText xml:space="preserve"> PAGEREF _Toc453255778 \h </w:instrText>
            </w:r>
            <w:r w:rsidR="00244ACB">
              <w:rPr>
                <w:noProof/>
                <w:webHidden/>
              </w:rPr>
            </w:r>
            <w:r w:rsidR="00244ACB">
              <w:rPr>
                <w:noProof/>
                <w:webHidden/>
              </w:rPr>
              <w:fldChar w:fldCharType="separate"/>
            </w:r>
            <w:r w:rsidR="003924FE">
              <w:rPr>
                <w:noProof/>
                <w:webHidden/>
              </w:rPr>
              <w:t>19</w:t>
            </w:r>
            <w:r w:rsidR="00244ACB">
              <w:rPr>
                <w:noProof/>
                <w:webHidden/>
              </w:rPr>
              <w:fldChar w:fldCharType="end"/>
            </w:r>
          </w:hyperlink>
        </w:p>
        <w:p w:rsidR="00E415FA" w:rsidRPr="00AF2E02" w:rsidRDefault="000F40A6" w:rsidP="00AF2E02">
          <w:r w:rsidRPr="002833F3">
            <w:rPr>
              <w:rFonts w:asciiTheme="minorHAnsi" w:eastAsia="Times New Roman" w:hAnsiTheme="minorHAnsi" w:cs="Times New Roman"/>
              <w:color w:val="FFFFFF" w:themeColor="background1"/>
              <w:sz w:val="32"/>
              <w:szCs w:val="20"/>
            </w:rPr>
            <w:fldChar w:fldCharType="end"/>
          </w:r>
        </w:p>
      </w:sdtContent>
    </w:sdt>
    <w:p w:rsidR="00BF5182" w:rsidRPr="008100CF" w:rsidRDefault="00BF5182" w:rsidP="00BF5182">
      <w:pPr>
        <w:pStyle w:val="Bodycopy"/>
        <w:rPr>
          <w:color w:val="282828" w:themeColor="text1" w:themeShade="80"/>
        </w:rPr>
        <w:sectPr w:rsidR="00BF5182" w:rsidRPr="008100CF" w:rsidSect="00B12FDA">
          <w:headerReference w:type="default" r:id="rId11"/>
          <w:footerReference w:type="default" r:id="rId12"/>
          <w:headerReference w:type="first" r:id="rId13"/>
          <w:pgSz w:w="12240" w:h="15840" w:code="1"/>
          <w:pgMar w:top="533" w:right="720" w:bottom="1008" w:left="4464" w:header="288" w:footer="547" w:gutter="0"/>
          <w:pgNumType w:start="1"/>
          <w:cols w:space="720"/>
          <w:titlePg/>
          <w:docGrid w:linePitch="360"/>
        </w:sectPr>
      </w:pPr>
    </w:p>
    <w:p w:rsidR="00792FCA" w:rsidRDefault="00792FCA"/>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544"/>
      </w:tblGrid>
      <w:tr w:rsidR="00792FCA" w:rsidRPr="00DE4F4B" w:rsidTr="008D3095">
        <w:trPr>
          <w:trHeight w:hRule="exact" w:val="3240"/>
        </w:trPr>
        <w:tc>
          <w:tcPr>
            <w:tcW w:w="3544" w:type="dxa"/>
            <w:shd w:val="clear" w:color="auto" w:fill="BB141A" w:themeFill="background2"/>
          </w:tcPr>
          <w:p w:rsidR="00792FCA" w:rsidRPr="00DE4F4B" w:rsidRDefault="00244ACB" w:rsidP="008D3095">
            <w:pPr>
              <w:pStyle w:val="Heading1"/>
              <w:framePr w:wrap="auto" w:vAnchor="margin" w:hAnchor="text" w:xAlign="left" w:yAlign="inline"/>
              <w:suppressOverlap w:val="0"/>
              <w:outlineLvl w:val="0"/>
            </w:pPr>
            <w:bookmarkStart w:id="0" w:name="_Toc453255775"/>
            <w:r>
              <w:t>Introduction</w:t>
            </w:r>
            <w:bookmarkEnd w:id="0"/>
          </w:p>
        </w:tc>
      </w:tr>
    </w:tbl>
    <w:p w:rsidR="00792FCA" w:rsidRDefault="00C072D7" w:rsidP="00792FCA">
      <w:pPr>
        <w:pStyle w:val="Bodycopy"/>
      </w:pPr>
      <w:r>
        <w:t>This demo is to showcase three ne</w:t>
      </w:r>
      <w:r w:rsidR="002E3F55">
        <w:t xml:space="preserve">w features of </w:t>
      </w:r>
      <w:r w:rsidR="00FA1782" w:rsidRPr="00FA1782">
        <w:t>SQL Server 2016</w:t>
      </w:r>
      <w:r w:rsidR="002E3F55">
        <w:t>. These are Temporal, S</w:t>
      </w:r>
      <w:r>
        <w:t xml:space="preserve">tretch and </w:t>
      </w:r>
      <w:r w:rsidR="002E3F55">
        <w:t>A</w:t>
      </w:r>
      <w:r>
        <w:t xml:space="preserve">lways </w:t>
      </w:r>
      <w:r w:rsidR="002E3F55">
        <w:t>E</w:t>
      </w:r>
      <w:r>
        <w:t xml:space="preserve">ncrypted. </w:t>
      </w:r>
    </w:p>
    <w:p w:rsidR="00CD4ED2" w:rsidRDefault="00C072D7" w:rsidP="00792FCA">
      <w:pPr>
        <w:pStyle w:val="Bodycopy"/>
      </w:pPr>
      <w:r>
        <w:t>The demo is to be set up using installation scripts and some manual process. It is up to the presenter to remove any of the resources created in Azure so that they do not incur costs while not in use.</w:t>
      </w:r>
      <w:r w:rsidR="002E3F55">
        <w:t xml:space="preserve"> It is the presenter’s responsibility to start/stop stretching the database if required. Note that this will still incur charges, you need to delete the remote DB in Azure.</w:t>
      </w:r>
      <w:r>
        <w:br/>
      </w:r>
      <w:r>
        <w:br/>
        <w:t xml:space="preserve">It is important to point out that the </w:t>
      </w:r>
      <w:r w:rsidR="002E3F55">
        <w:t>demo</w:t>
      </w:r>
      <w:r>
        <w:t xml:space="preserve"> script follows a strict execution path as the frontend site is only partially functional to cater for the story flow. Some of the elements are static and purely cosmetic, any interaction with these will most likely cause undesired outcomes. </w:t>
      </w:r>
    </w:p>
    <w:p w:rsidR="00CD4ED2" w:rsidRDefault="00CD4ED2" w:rsidP="00792FCA">
      <w:pPr>
        <w:pStyle w:val="Bodycopy"/>
      </w:pPr>
      <w:r>
        <w:t>To help with this, each step in the demo script section has been clearly labeled with the elements required to tell the story.</w:t>
      </w:r>
    </w:p>
    <w:p w:rsidR="002E3F55" w:rsidRDefault="00CD4ED2" w:rsidP="00792FCA">
      <w:pPr>
        <w:pStyle w:val="Bodycopy"/>
      </w:pPr>
      <w:r>
        <w:t>It is assumed that the presen</w:t>
      </w:r>
      <w:r w:rsidR="00FA1782">
        <w:t xml:space="preserve">ter has some prior knowledge with </w:t>
      </w:r>
      <w:r>
        <w:t xml:space="preserve">SQL </w:t>
      </w:r>
      <w:r w:rsidR="00FA1782">
        <w:t xml:space="preserve">Server 2016 </w:t>
      </w:r>
      <w:r>
        <w:t xml:space="preserve">and </w:t>
      </w:r>
      <w:r w:rsidR="008166CF">
        <w:t xml:space="preserve">will be comfortable navigating around SSMS. </w:t>
      </w:r>
      <w:r w:rsidR="002E3F55">
        <w:t>S</w:t>
      </w:r>
      <w:r w:rsidR="00140F30">
        <w:t>ome basic PowerShell knowledge may be required</w:t>
      </w:r>
      <w:r w:rsidR="002E3F55">
        <w:t>.</w:t>
      </w:r>
    </w:p>
    <w:p w:rsidR="00C072D7" w:rsidRDefault="00CD4ED2" w:rsidP="00792FCA">
      <w:pPr>
        <w:pStyle w:val="Bodycopy"/>
      </w:pPr>
      <w:r>
        <w:br/>
      </w:r>
      <w:r w:rsidR="00C072D7">
        <w:br/>
      </w:r>
      <w:r w:rsidR="00C072D7">
        <w:br/>
      </w:r>
    </w:p>
    <w:p w:rsidR="00792FCA" w:rsidRDefault="00792FCA" w:rsidP="00792FCA">
      <w:pPr>
        <w:pStyle w:val="Bodycopy"/>
      </w:pPr>
    </w:p>
    <w:p w:rsidR="00792FCA" w:rsidRDefault="00792FCA" w:rsidP="00792FCA">
      <w:pPr>
        <w:pStyle w:val="Bodycopy"/>
      </w:pPr>
    </w:p>
    <w:p w:rsidR="00792FCA" w:rsidRDefault="00792FCA" w:rsidP="00792FCA">
      <w:pPr>
        <w:pStyle w:val="Bodycopy"/>
      </w:pPr>
    </w:p>
    <w:p w:rsidR="00792FCA" w:rsidRDefault="00792FCA" w:rsidP="00792FCA">
      <w:pPr>
        <w:pStyle w:val="Bodycopy"/>
      </w:pPr>
    </w:p>
    <w:p w:rsidR="00792FCA" w:rsidRDefault="00792FCA" w:rsidP="00792FCA">
      <w:pPr>
        <w:pStyle w:val="Bodycopy"/>
      </w:pPr>
    </w:p>
    <w:p w:rsidR="00792FCA" w:rsidRDefault="00792FCA" w:rsidP="00792FCA">
      <w:pPr>
        <w:pStyle w:val="Bodycopy"/>
      </w:pPr>
    </w:p>
    <w:p w:rsidR="00792FCA" w:rsidRDefault="00792FCA" w:rsidP="00792FCA">
      <w:pPr>
        <w:pStyle w:val="Bodycopy"/>
      </w:pPr>
    </w:p>
    <w:p w:rsidR="00244ACB" w:rsidRDefault="00244ACB" w:rsidP="00792FCA">
      <w:pPr>
        <w:pStyle w:val="Bodycopy"/>
      </w:pPr>
    </w:p>
    <w:p w:rsidR="00244ACB" w:rsidRDefault="00244ACB">
      <w:pPr>
        <w:rPr>
          <w:rFonts w:ascii="Segoe Pro" w:eastAsia="Times New Roman" w:hAnsi="Segoe Pro" w:cs="Times New Roman"/>
          <w:color w:val="505050" w:themeColor="text1"/>
          <w:szCs w:val="20"/>
        </w:rPr>
      </w:pPr>
      <w:r>
        <w:br w:type="page"/>
      </w:r>
    </w:p>
    <w:p w:rsidR="00792FCA" w:rsidRDefault="00792FCA" w:rsidP="00792FCA">
      <w:pPr>
        <w:pStyle w:val="Bodycopy"/>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544"/>
      </w:tblGrid>
      <w:tr w:rsidR="00244ACB" w:rsidRPr="00DE4F4B" w:rsidTr="008D3095">
        <w:trPr>
          <w:trHeight w:hRule="exact" w:val="3240"/>
        </w:trPr>
        <w:tc>
          <w:tcPr>
            <w:tcW w:w="3544" w:type="dxa"/>
            <w:shd w:val="clear" w:color="auto" w:fill="BB141A" w:themeFill="background2"/>
          </w:tcPr>
          <w:p w:rsidR="00244ACB" w:rsidRPr="00DE4F4B" w:rsidRDefault="00244ACB" w:rsidP="008D3095">
            <w:pPr>
              <w:pStyle w:val="Heading1"/>
              <w:framePr w:wrap="auto" w:vAnchor="margin" w:hAnchor="text" w:xAlign="left" w:yAlign="inline"/>
              <w:suppressOverlap w:val="0"/>
              <w:outlineLvl w:val="0"/>
            </w:pPr>
            <w:bookmarkStart w:id="1" w:name="_Toc453255776"/>
            <w:r>
              <w:t>Installation</w:t>
            </w:r>
            <w:r>
              <w:br/>
              <w:t>Script</w:t>
            </w:r>
            <w:bookmarkEnd w:id="1"/>
          </w:p>
        </w:tc>
      </w:tr>
    </w:tbl>
    <w:p w:rsidR="00792FCA" w:rsidRDefault="0074011B" w:rsidP="00792FCA">
      <w:pPr>
        <w:pStyle w:val="Bodycopy"/>
        <w:rPr>
          <w:b/>
          <w:u w:val="single"/>
        </w:rPr>
      </w:pPr>
      <w:r w:rsidRPr="0074011B">
        <w:rPr>
          <w:b/>
        </w:rPr>
        <w:t>I</w:t>
      </w:r>
      <w:r w:rsidRPr="0074011B">
        <w:rPr>
          <w:b/>
          <w:u w:val="single"/>
        </w:rPr>
        <w:t>MPORTANT</w:t>
      </w:r>
    </w:p>
    <w:p w:rsidR="0074011B" w:rsidRDefault="0074011B" w:rsidP="00792FCA">
      <w:pPr>
        <w:pStyle w:val="Bodycopy"/>
      </w:pPr>
      <w:r>
        <w:t xml:space="preserve">This deployment script is built on Azure PowerShell 1.4.0. If you are experiencing any issues, please install this version onto your machine. </w:t>
      </w:r>
    </w:p>
    <w:p w:rsidR="00140F30" w:rsidRDefault="00140F30" w:rsidP="00792FCA">
      <w:pPr>
        <w:pStyle w:val="Bodycopy"/>
      </w:pPr>
      <w:r>
        <w:t>You need to run this on Windows 10 with Edge installed.</w:t>
      </w:r>
      <w:r w:rsidR="002C3CBB">
        <w:t xml:space="preserve"> The web front-end is ran locally on your machine from a lightweight portable webserver.</w:t>
      </w:r>
    </w:p>
    <w:p w:rsidR="0074011B" w:rsidRDefault="0074011B" w:rsidP="00792FCA">
      <w:pPr>
        <w:pStyle w:val="Bodycopy"/>
      </w:pPr>
    </w:p>
    <w:p w:rsidR="0074011B" w:rsidRDefault="0074011B" w:rsidP="0074011B">
      <w:pPr>
        <w:pStyle w:val="Bodycopy"/>
        <w:numPr>
          <w:ilvl w:val="0"/>
          <w:numId w:val="31"/>
        </w:numPr>
      </w:pPr>
      <w:r>
        <w:t xml:space="preserve">Locate </w:t>
      </w:r>
      <w:r w:rsidR="00140F30">
        <w:t>sql16Deployment.zip</w:t>
      </w:r>
    </w:p>
    <w:p w:rsidR="00140F30" w:rsidRDefault="00140F30" w:rsidP="0074011B">
      <w:pPr>
        <w:pStyle w:val="Bodycopy"/>
        <w:numPr>
          <w:ilvl w:val="0"/>
          <w:numId w:val="31"/>
        </w:numPr>
      </w:pPr>
      <w:r>
        <w:t>You first need to make sure the ZIP is unblocked. Right click properties then select unblock</w:t>
      </w:r>
    </w:p>
    <w:p w:rsidR="00140F30" w:rsidRDefault="00140F30" w:rsidP="00140F30">
      <w:pPr>
        <w:pStyle w:val="Bodycopy"/>
        <w:ind w:left="720"/>
      </w:pPr>
    </w:p>
    <w:p w:rsidR="00140F30" w:rsidRDefault="00140F30" w:rsidP="00140F30">
      <w:pPr>
        <w:pStyle w:val="Bodycopy"/>
        <w:jc w:val="center"/>
      </w:pPr>
      <w:r>
        <w:rPr>
          <w:noProof/>
          <w:lang w:val="en-NZ" w:eastAsia="en-NZ"/>
        </w:rPr>
        <w:drawing>
          <wp:inline distT="0" distB="0" distL="0" distR="0" wp14:anchorId="5A12178D" wp14:editId="5883D944">
            <wp:extent cx="2743200" cy="3571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9379" cy="3579310"/>
                    </a:xfrm>
                    <a:prstGeom prst="rect">
                      <a:avLst/>
                    </a:prstGeom>
                  </pic:spPr>
                </pic:pic>
              </a:graphicData>
            </a:graphic>
          </wp:inline>
        </w:drawing>
      </w:r>
    </w:p>
    <w:p w:rsidR="00140F30" w:rsidRDefault="00140F30" w:rsidP="00140F30">
      <w:pPr>
        <w:pStyle w:val="Bodycopy"/>
        <w:jc w:val="center"/>
      </w:pPr>
    </w:p>
    <w:p w:rsidR="00140F30" w:rsidRPr="0074011B" w:rsidRDefault="00140F30" w:rsidP="00140F30">
      <w:pPr>
        <w:pStyle w:val="Bodycopy"/>
        <w:numPr>
          <w:ilvl w:val="0"/>
          <w:numId w:val="31"/>
        </w:numPr>
      </w:pPr>
      <w:r>
        <w:t xml:space="preserve">Open an </w:t>
      </w:r>
      <w:r w:rsidRPr="00140F30">
        <w:rPr>
          <w:b/>
          <w:u w:val="single"/>
        </w:rPr>
        <w:t>ADMIN</w:t>
      </w:r>
      <w:r>
        <w:rPr>
          <w:b/>
          <w:u w:val="single"/>
        </w:rPr>
        <w:t xml:space="preserve"> </w:t>
      </w:r>
      <w:r>
        <w:t>PowerShell and navigate to the Sc</w:t>
      </w:r>
      <w:r w:rsidR="00661042">
        <w:t xml:space="preserve">ripts folder in your sql16Deployment. Run the following command </w:t>
      </w:r>
      <w:r w:rsidR="00661042" w:rsidRPr="00661042">
        <w:rPr>
          <w:color w:val="00B050"/>
        </w:rPr>
        <w:t>.\deploy.ps1</w:t>
      </w:r>
    </w:p>
    <w:p w:rsidR="00792FCA" w:rsidRDefault="002C264D" w:rsidP="00661042">
      <w:pPr>
        <w:pStyle w:val="Bodycopy"/>
        <w:ind w:left="-1701" w:hanging="709"/>
      </w:pPr>
      <w:bookmarkStart w:id="2" w:name="_GoBack"/>
      <w:r>
        <w:rPr>
          <w:noProof/>
          <w:lang w:val="en-NZ" w:eastAsia="en-NZ"/>
        </w:rPr>
        <w:drawing>
          <wp:inline distT="0" distB="0" distL="0" distR="0" wp14:anchorId="2010A14E" wp14:editId="5E638DE4">
            <wp:extent cx="6271260" cy="22423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9529" cy="224892"/>
                    </a:xfrm>
                    <a:prstGeom prst="rect">
                      <a:avLst/>
                    </a:prstGeom>
                  </pic:spPr>
                </pic:pic>
              </a:graphicData>
            </a:graphic>
          </wp:inline>
        </w:drawing>
      </w:r>
      <w:bookmarkEnd w:id="2"/>
    </w:p>
    <w:p w:rsidR="00792FCA" w:rsidRDefault="00792FCA" w:rsidP="00792FCA">
      <w:pPr>
        <w:pStyle w:val="Bodycopy"/>
      </w:pPr>
    </w:p>
    <w:p w:rsidR="00792FCA" w:rsidRDefault="00661042" w:rsidP="00661042">
      <w:pPr>
        <w:pStyle w:val="Bodycopy"/>
        <w:numPr>
          <w:ilvl w:val="0"/>
          <w:numId w:val="31"/>
        </w:numPr>
      </w:pPr>
      <w:r>
        <w:lastRenderedPageBreak/>
        <w:t xml:space="preserve">You will be prompted to sign into your Azure account. </w:t>
      </w:r>
    </w:p>
    <w:p w:rsidR="00661042" w:rsidRDefault="00661042" w:rsidP="00661042">
      <w:pPr>
        <w:pStyle w:val="Bodycopy"/>
        <w:ind w:left="720"/>
      </w:pPr>
    </w:p>
    <w:p w:rsidR="00792FCA" w:rsidRDefault="00661042" w:rsidP="00661042">
      <w:pPr>
        <w:pStyle w:val="Bodycopy"/>
        <w:jc w:val="center"/>
      </w:pPr>
      <w:r>
        <w:rPr>
          <w:noProof/>
          <w:lang w:val="en-NZ" w:eastAsia="en-NZ"/>
        </w:rPr>
        <w:drawing>
          <wp:inline distT="0" distB="0" distL="0" distR="0" wp14:anchorId="5A99D8B3" wp14:editId="0F0AB350">
            <wp:extent cx="2984500" cy="28575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2050" cy="2864729"/>
                    </a:xfrm>
                    <a:prstGeom prst="rect">
                      <a:avLst/>
                    </a:prstGeom>
                  </pic:spPr>
                </pic:pic>
              </a:graphicData>
            </a:graphic>
          </wp:inline>
        </w:drawing>
      </w:r>
    </w:p>
    <w:p w:rsidR="00661042" w:rsidRDefault="00661042" w:rsidP="00661042">
      <w:pPr>
        <w:pStyle w:val="Bodycopy"/>
        <w:jc w:val="center"/>
      </w:pPr>
    </w:p>
    <w:p w:rsidR="009D44B5" w:rsidRPr="009D44B5" w:rsidRDefault="009D44B5" w:rsidP="00661042">
      <w:pPr>
        <w:pStyle w:val="Bodycopy"/>
        <w:numPr>
          <w:ilvl w:val="0"/>
          <w:numId w:val="31"/>
        </w:numPr>
      </w:pPr>
      <w:r>
        <w:rPr>
          <w:noProof/>
          <w:lang w:val="en-NZ" w:eastAsia="en-NZ"/>
        </w:rPr>
        <w:t>Select the subscription you would like to deply to.</w:t>
      </w:r>
    </w:p>
    <w:p w:rsidR="00661042" w:rsidRDefault="009D44B5" w:rsidP="009D44B5">
      <w:pPr>
        <w:pStyle w:val="Bodycopy"/>
        <w:ind w:left="720"/>
      </w:pPr>
      <w:r>
        <w:rPr>
          <w:noProof/>
          <w:lang w:val="en-NZ" w:eastAsia="en-NZ"/>
        </w:rPr>
        <w:br/>
      </w:r>
      <w:r>
        <w:rPr>
          <w:noProof/>
          <w:lang w:val="en-NZ" w:eastAsia="en-NZ"/>
        </w:rPr>
        <w:drawing>
          <wp:inline distT="0" distB="0" distL="0" distR="0">
            <wp:extent cx="4297680" cy="16306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1630680"/>
                    </a:xfrm>
                    <a:prstGeom prst="rect">
                      <a:avLst/>
                    </a:prstGeom>
                    <a:noFill/>
                    <a:ln>
                      <a:noFill/>
                    </a:ln>
                  </pic:spPr>
                </pic:pic>
              </a:graphicData>
            </a:graphic>
          </wp:inline>
        </w:drawing>
      </w:r>
    </w:p>
    <w:p w:rsidR="009D44B5" w:rsidRDefault="009D44B5" w:rsidP="009D44B5">
      <w:pPr>
        <w:pStyle w:val="Bodycopy"/>
        <w:numPr>
          <w:ilvl w:val="0"/>
          <w:numId w:val="31"/>
        </w:numPr>
      </w:pPr>
      <w:r>
        <w:t xml:space="preserve">Give your deployment name a unique name that has to be 14 characters or less. This needs to be globally unique. </w:t>
      </w:r>
      <w:proofErr w:type="spellStart"/>
      <w:r>
        <w:t>Its</w:t>
      </w:r>
      <w:proofErr w:type="spellEnd"/>
      <w:r>
        <w:t xml:space="preserve"> good to put a random number at the end of the name to ensure it is unique.</w:t>
      </w:r>
    </w:p>
    <w:p w:rsidR="00792FCA" w:rsidRDefault="009D44B5" w:rsidP="009D44B5">
      <w:pPr>
        <w:pStyle w:val="Bodycopy"/>
        <w:ind w:hanging="2694"/>
      </w:pPr>
      <w:r>
        <w:rPr>
          <w:noProof/>
          <w:lang w:val="en-NZ" w:eastAsia="en-NZ"/>
        </w:rPr>
        <w:drawing>
          <wp:inline distT="0" distB="0" distL="0" distR="0" wp14:anchorId="6ACC0BCE" wp14:editId="1F405A7B">
            <wp:extent cx="6425924" cy="2971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4764" cy="297589"/>
                    </a:xfrm>
                    <a:prstGeom prst="rect">
                      <a:avLst/>
                    </a:prstGeom>
                  </pic:spPr>
                </pic:pic>
              </a:graphicData>
            </a:graphic>
          </wp:inline>
        </w:drawing>
      </w:r>
      <w:r>
        <w:t xml:space="preserve"> </w:t>
      </w:r>
    </w:p>
    <w:p w:rsidR="009D44B5" w:rsidRDefault="009D44B5" w:rsidP="009D44B5">
      <w:pPr>
        <w:pStyle w:val="Bodycopy"/>
        <w:ind w:hanging="2694"/>
      </w:pPr>
    </w:p>
    <w:p w:rsidR="002C3CBB" w:rsidRDefault="002C3CBB" w:rsidP="002C3CBB">
      <w:pPr>
        <w:pStyle w:val="Bodycopy"/>
        <w:ind w:left="360"/>
      </w:pPr>
    </w:p>
    <w:p w:rsidR="002C3CBB" w:rsidRDefault="002C3CBB" w:rsidP="002C3CBB">
      <w:pPr>
        <w:pStyle w:val="Bodycopy"/>
        <w:ind w:left="360"/>
      </w:pPr>
    </w:p>
    <w:p w:rsidR="009D44B5" w:rsidRDefault="002C3CBB" w:rsidP="002C3CBB">
      <w:pPr>
        <w:pStyle w:val="Bodycopy"/>
        <w:numPr>
          <w:ilvl w:val="0"/>
          <w:numId w:val="31"/>
        </w:numPr>
      </w:pPr>
      <w:r>
        <w:lastRenderedPageBreak/>
        <w:t>Choose your deployment location and the deployment will start.</w:t>
      </w:r>
      <w:r>
        <w:br/>
      </w:r>
    </w:p>
    <w:p w:rsidR="002C3CBB" w:rsidRDefault="002C3CBB" w:rsidP="002C3CBB">
      <w:pPr>
        <w:pStyle w:val="Bodycopy"/>
        <w:ind w:left="720" w:hanging="1713"/>
      </w:pPr>
      <w:r>
        <w:rPr>
          <w:noProof/>
          <w:lang w:val="en-NZ" w:eastAsia="en-NZ"/>
        </w:rPr>
        <w:drawing>
          <wp:inline distT="0" distB="0" distL="0" distR="0" wp14:anchorId="271B2E4E" wp14:editId="7B500269">
            <wp:extent cx="5386126" cy="6096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7075" cy="610839"/>
                    </a:xfrm>
                    <a:prstGeom prst="rect">
                      <a:avLst/>
                    </a:prstGeom>
                  </pic:spPr>
                </pic:pic>
              </a:graphicData>
            </a:graphic>
          </wp:inline>
        </w:drawing>
      </w:r>
    </w:p>
    <w:p w:rsidR="002C3CBB" w:rsidRDefault="002C3CBB" w:rsidP="002C3CBB">
      <w:pPr>
        <w:pStyle w:val="Bodycopy"/>
        <w:numPr>
          <w:ilvl w:val="0"/>
          <w:numId w:val="31"/>
        </w:numPr>
      </w:pPr>
      <w:r>
        <w:t xml:space="preserve">This process can take anywhere from </w:t>
      </w:r>
      <w:r w:rsidRPr="002C3CBB">
        <w:rPr>
          <w:color w:val="FF0000"/>
          <w:u w:val="single"/>
        </w:rPr>
        <w:t>20-40 minutes</w:t>
      </w:r>
      <w:r w:rsidRPr="002C3CBB">
        <w:rPr>
          <w:color w:val="FF0000"/>
        </w:rPr>
        <w:t xml:space="preserve"> </w:t>
      </w:r>
      <w:r>
        <w:t>to complete depending on your location. The process out the installation can be tracked from the output. An example is below.</w:t>
      </w:r>
      <w:r>
        <w:br/>
      </w:r>
    </w:p>
    <w:p w:rsidR="002C3CBB" w:rsidRDefault="002C3CBB" w:rsidP="002C3CBB">
      <w:pPr>
        <w:pStyle w:val="Bodycopy"/>
        <w:ind w:left="-993"/>
      </w:pPr>
      <w:r>
        <w:rPr>
          <w:noProof/>
          <w:lang w:val="en-NZ" w:eastAsia="en-NZ"/>
        </w:rPr>
        <w:drawing>
          <wp:inline distT="0" distB="0" distL="0" distR="0" wp14:anchorId="64F7DA7E" wp14:editId="3A954207">
            <wp:extent cx="5431658" cy="2171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9591" cy="2174872"/>
                    </a:xfrm>
                    <a:prstGeom prst="rect">
                      <a:avLst/>
                    </a:prstGeom>
                  </pic:spPr>
                </pic:pic>
              </a:graphicData>
            </a:graphic>
          </wp:inline>
        </w:drawing>
      </w:r>
    </w:p>
    <w:p w:rsidR="00792FCA" w:rsidRDefault="002C3CBB" w:rsidP="002C3CBB">
      <w:pPr>
        <w:pStyle w:val="Bodycopy"/>
        <w:numPr>
          <w:ilvl w:val="0"/>
          <w:numId w:val="31"/>
        </w:numPr>
      </w:pPr>
      <w:r>
        <w:t>Once completed you will see an output of the deployment information. Take note of the Virtual Machine IP address if you want to RDP into it. It is important to note that a private cert is installed on your machine to ensure AE functionality will work.</w:t>
      </w:r>
    </w:p>
    <w:p w:rsidR="002C3CBB" w:rsidRDefault="002C3CBB" w:rsidP="003C3AD3">
      <w:pPr>
        <w:pStyle w:val="Bodycopy"/>
        <w:ind w:left="-993"/>
      </w:pPr>
      <w:r>
        <w:rPr>
          <w:noProof/>
          <w:lang w:val="en-NZ" w:eastAsia="en-NZ"/>
        </w:rPr>
        <w:drawing>
          <wp:inline distT="0" distB="0" distL="0" distR="0">
            <wp:extent cx="5375193" cy="1623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8790" cy="1624146"/>
                    </a:xfrm>
                    <a:prstGeom prst="rect">
                      <a:avLst/>
                    </a:prstGeom>
                    <a:noFill/>
                    <a:ln>
                      <a:noFill/>
                    </a:ln>
                  </pic:spPr>
                </pic:pic>
              </a:graphicData>
            </a:graphic>
          </wp:inline>
        </w:drawing>
      </w:r>
    </w:p>
    <w:p w:rsidR="002C3CBB" w:rsidRDefault="002C3CBB" w:rsidP="002C3CBB">
      <w:pPr>
        <w:pStyle w:val="Bodycopy"/>
        <w:ind w:left="720"/>
      </w:pPr>
    </w:p>
    <w:p w:rsidR="00474D1A" w:rsidRDefault="00474D1A" w:rsidP="002C3CBB">
      <w:pPr>
        <w:pStyle w:val="Bodycopy"/>
        <w:ind w:left="720"/>
      </w:pPr>
    </w:p>
    <w:p w:rsidR="003C3AD3" w:rsidRDefault="003C3AD3" w:rsidP="002C3CBB">
      <w:pPr>
        <w:pStyle w:val="Bodycopy"/>
        <w:ind w:left="720"/>
      </w:pPr>
    </w:p>
    <w:p w:rsidR="002C3CBB" w:rsidRDefault="002C3CBB" w:rsidP="002C3CBB">
      <w:pPr>
        <w:pStyle w:val="Bodycopy"/>
        <w:numPr>
          <w:ilvl w:val="0"/>
          <w:numId w:val="31"/>
        </w:numPr>
      </w:pPr>
      <w:r>
        <w:lastRenderedPageBreak/>
        <w:t xml:space="preserve">You can go to Azure to confirm the components have been installed correctly. </w:t>
      </w:r>
      <w:r w:rsidR="003C3AD3">
        <w:t>The VM database will start stretching straight away.</w:t>
      </w:r>
      <w:r w:rsidR="003C3AD3">
        <w:br/>
      </w:r>
      <w:r w:rsidR="003C3AD3">
        <w:br/>
      </w:r>
      <w:r w:rsidR="003C3AD3">
        <w:rPr>
          <w:noProof/>
          <w:lang w:val="en-NZ" w:eastAsia="en-NZ"/>
        </w:rPr>
        <w:drawing>
          <wp:inline distT="0" distB="0" distL="0" distR="0" wp14:anchorId="0BEF59EB" wp14:editId="5A6A340E">
            <wp:extent cx="4297680" cy="2571115"/>
            <wp:effectExtent l="0" t="0" r="762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7680" cy="2571115"/>
                    </a:xfrm>
                    <a:prstGeom prst="rect">
                      <a:avLst/>
                    </a:prstGeom>
                  </pic:spPr>
                </pic:pic>
              </a:graphicData>
            </a:graphic>
          </wp:inline>
        </w:drawing>
      </w:r>
    </w:p>
    <w:p w:rsidR="00792FCA" w:rsidRDefault="00792FCA" w:rsidP="00792FCA">
      <w:pPr>
        <w:pStyle w:val="Bodycopy"/>
      </w:pPr>
    </w:p>
    <w:p w:rsidR="003C3AD3" w:rsidRDefault="003C3AD3" w:rsidP="003C3AD3">
      <w:pPr>
        <w:pStyle w:val="Bodycopy"/>
        <w:numPr>
          <w:ilvl w:val="0"/>
          <w:numId w:val="31"/>
        </w:numPr>
      </w:pPr>
      <w:r>
        <w:t xml:space="preserve">You will notice a </w:t>
      </w:r>
      <w:proofErr w:type="spellStart"/>
      <w:r>
        <w:t>cmd</w:t>
      </w:r>
      <w:proofErr w:type="spellEnd"/>
      <w:r>
        <w:t xml:space="preserve"> window will pop up on completion starting a webserver. You need to browse to </w:t>
      </w:r>
      <w:hyperlink r:id="rId23" w:history="1">
        <w:r w:rsidRPr="005B596D">
          <w:rPr>
            <w:rStyle w:val="Hyperlink"/>
          </w:rPr>
          <w:t>http://localhost:5000</w:t>
        </w:r>
      </w:hyperlink>
      <w:r>
        <w:t xml:space="preserve"> to get to the login page of your application. </w:t>
      </w:r>
    </w:p>
    <w:p w:rsidR="003C3AD3" w:rsidRDefault="003C3AD3" w:rsidP="003C3AD3">
      <w:pPr>
        <w:pStyle w:val="ListParagraph"/>
        <w:numPr>
          <w:ilvl w:val="0"/>
          <w:numId w:val="0"/>
        </w:numPr>
        <w:ind w:left="720" w:hanging="1287"/>
      </w:pPr>
      <w:r>
        <w:rPr>
          <w:noProof/>
          <w:lang w:val="en-NZ" w:eastAsia="en-NZ"/>
        </w:rPr>
        <w:drawing>
          <wp:inline distT="0" distB="0" distL="0" distR="0" wp14:anchorId="55F11B0B" wp14:editId="2DBB8EDE">
            <wp:extent cx="5132774" cy="480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2620" cy="481916"/>
                    </a:xfrm>
                    <a:prstGeom prst="rect">
                      <a:avLst/>
                    </a:prstGeom>
                  </pic:spPr>
                </pic:pic>
              </a:graphicData>
            </a:graphic>
          </wp:inline>
        </w:drawing>
      </w:r>
    </w:p>
    <w:p w:rsidR="00792FCA" w:rsidRDefault="003C3AD3" w:rsidP="003C3AD3">
      <w:pPr>
        <w:pStyle w:val="Bodycopy"/>
        <w:numPr>
          <w:ilvl w:val="0"/>
          <w:numId w:val="31"/>
        </w:numPr>
      </w:pPr>
      <w:r>
        <w:t xml:space="preserve">To run this manually in the future, run web.cmd from the </w:t>
      </w:r>
      <w:proofErr w:type="spellStart"/>
      <w:r>
        <w:t>approot</w:t>
      </w:r>
      <w:proofErr w:type="spellEnd"/>
      <w:r>
        <w:t xml:space="preserve"> (see below)</w:t>
      </w:r>
    </w:p>
    <w:p w:rsidR="003C3AD3" w:rsidRDefault="003C3AD3" w:rsidP="003C3AD3">
      <w:pPr>
        <w:pStyle w:val="Bodycopy"/>
        <w:ind w:left="720" w:hanging="1287"/>
      </w:pPr>
      <w:r>
        <w:rPr>
          <w:noProof/>
          <w:lang w:val="en-NZ" w:eastAsia="en-NZ"/>
        </w:rPr>
        <w:drawing>
          <wp:inline distT="0" distB="0" distL="0" distR="0">
            <wp:extent cx="5067300" cy="13926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8645" cy="1401223"/>
                    </a:xfrm>
                    <a:prstGeom prst="rect">
                      <a:avLst/>
                    </a:prstGeom>
                    <a:noFill/>
                    <a:ln>
                      <a:noFill/>
                    </a:ln>
                  </pic:spPr>
                </pic:pic>
              </a:graphicData>
            </a:graphic>
          </wp:inline>
        </w:drawing>
      </w:r>
    </w:p>
    <w:p w:rsidR="00792FCA" w:rsidRDefault="003C3AD3" w:rsidP="003C3AD3">
      <w:pPr>
        <w:pStyle w:val="Bodycopy"/>
        <w:numPr>
          <w:ilvl w:val="0"/>
          <w:numId w:val="31"/>
        </w:numPr>
      </w:pPr>
      <w:r>
        <w:t>This will need to be running to connect to your frontend site.</w:t>
      </w:r>
      <w:r w:rsidR="009A6DBB">
        <w:t xml:space="preserve"> </w:t>
      </w:r>
      <w:r w:rsidR="009A6DBB" w:rsidRPr="009A6DBB">
        <w:rPr>
          <w:color w:val="FF0000"/>
          <w:u w:val="single"/>
        </w:rPr>
        <w:t>Always browse to localhost:5000 from your local machine and not the VM.</w:t>
      </w:r>
      <w:r>
        <w:br/>
      </w:r>
    </w:p>
    <w:p w:rsidR="003C3AD3" w:rsidRDefault="003C3AD3" w:rsidP="003C3AD3">
      <w:pPr>
        <w:pStyle w:val="Bodycopy"/>
      </w:pPr>
    </w:p>
    <w:p w:rsidR="003C3AD3" w:rsidRDefault="003C3AD3" w:rsidP="003C3AD3">
      <w:pPr>
        <w:pStyle w:val="Bodycopy"/>
      </w:pPr>
    </w:p>
    <w:p w:rsidR="003C3AD3" w:rsidRDefault="003C3AD3" w:rsidP="003C3AD3">
      <w:pPr>
        <w:pStyle w:val="Bodycopy"/>
      </w:pPr>
    </w:p>
    <w:p w:rsidR="00BD6A24" w:rsidRDefault="003C3AD3" w:rsidP="00BD6A24">
      <w:pPr>
        <w:pStyle w:val="Bodycopy"/>
        <w:numPr>
          <w:ilvl w:val="0"/>
          <w:numId w:val="31"/>
        </w:numPr>
      </w:pPr>
      <w:r>
        <w:t xml:space="preserve"> To </w:t>
      </w:r>
      <w:r w:rsidR="00BD6A24">
        <w:t>Remote Desktop into the solution enter the following information:</w:t>
      </w:r>
      <w:r w:rsidR="00BD6A24">
        <w:br/>
      </w:r>
      <w:r w:rsidR="00BD6A24">
        <w:br/>
      </w:r>
      <w:r w:rsidR="00BD6A24" w:rsidRPr="00BD6A24">
        <w:rPr>
          <w:b/>
        </w:rPr>
        <w:t>Computer</w:t>
      </w:r>
      <w:r w:rsidR="00BD6A24">
        <w:t xml:space="preserve"> : </w:t>
      </w:r>
      <w:r w:rsidR="00BD6A24">
        <w:rPr>
          <w:i/>
        </w:rPr>
        <w:t>The IP address obtained in step 9</w:t>
      </w:r>
      <w:r w:rsidR="00BD6A24">
        <w:br/>
      </w:r>
      <w:r w:rsidR="00BD6A24" w:rsidRPr="00BD6A24">
        <w:rPr>
          <w:b/>
        </w:rPr>
        <w:t>User</w:t>
      </w:r>
      <w:r w:rsidR="00BD6A24">
        <w:t xml:space="preserve">: </w:t>
      </w:r>
      <w:proofErr w:type="spellStart"/>
      <w:r w:rsidR="00BD6A24">
        <w:t>DemoAdmin</w:t>
      </w:r>
      <w:proofErr w:type="spellEnd"/>
      <w:r w:rsidR="00BD6A24">
        <w:br/>
      </w:r>
      <w:r w:rsidR="00BD6A24" w:rsidRPr="00BD6A24">
        <w:rPr>
          <w:b/>
        </w:rPr>
        <w:t>Password</w:t>
      </w:r>
      <w:r w:rsidR="00BD6A24">
        <w:t>: Pass@word2!</w:t>
      </w:r>
    </w:p>
    <w:p w:rsidR="00BD6A24" w:rsidRDefault="00BD6A24" w:rsidP="00BD6A24">
      <w:pPr>
        <w:pStyle w:val="Bodycopy"/>
        <w:ind w:left="720"/>
      </w:pPr>
      <w:r>
        <w:t xml:space="preserve">From here you will be able to access SSMS and view the database. </w:t>
      </w:r>
    </w:p>
    <w:p w:rsidR="00BD6A24" w:rsidRDefault="009A6DBB" w:rsidP="009A6DBB">
      <w:pPr>
        <w:pStyle w:val="Bodycopy"/>
        <w:ind w:left="720"/>
      </w:pPr>
      <w:r>
        <w:t xml:space="preserve">In the object explorer, </w:t>
      </w:r>
      <w:r>
        <w:br/>
      </w:r>
      <w:r w:rsidRPr="009A6DBB">
        <w:rPr>
          <w:i/>
        </w:rPr>
        <w:t xml:space="preserve">right-click </w:t>
      </w:r>
      <w:proofErr w:type="spellStart"/>
      <w:r w:rsidRPr="009A6DBB">
        <w:rPr>
          <w:i/>
        </w:rPr>
        <w:t>stretchdemodb</w:t>
      </w:r>
      <w:proofErr w:type="spellEnd"/>
      <w:r w:rsidRPr="009A6DBB">
        <w:rPr>
          <w:i/>
        </w:rPr>
        <w:t xml:space="preserve"> &gt; tasks  &gt;  stretch &gt; monitor</w:t>
      </w:r>
      <w:r>
        <w:br/>
        <w:t>to ensure the tables</w:t>
      </w:r>
      <w:r w:rsidR="00BD6A24">
        <w:t xml:space="preserve"> are being stretched. Note that this may take a while to complete. </w:t>
      </w:r>
    </w:p>
    <w:p w:rsidR="00BD6A24" w:rsidRDefault="00BD6A24" w:rsidP="009A6DBB">
      <w:pPr>
        <w:pStyle w:val="Bodycopy"/>
        <w:ind w:left="-567" w:firstLine="1287"/>
      </w:pPr>
      <w:r>
        <w:t>It should look similar to below.</w:t>
      </w:r>
      <w:r>
        <w:br/>
      </w:r>
      <w:r>
        <w:br/>
      </w:r>
      <w:r w:rsidR="009A6DBB">
        <w:rPr>
          <w:noProof/>
          <w:lang w:val="en-NZ" w:eastAsia="en-NZ"/>
        </w:rPr>
        <w:drawing>
          <wp:inline distT="0" distB="0" distL="0" distR="0">
            <wp:extent cx="5101745" cy="24384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8767" cy="2441756"/>
                    </a:xfrm>
                    <a:prstGeom prst="rect">
                      <a:avLst/>
                    </a:prstGeom>
                    <a:noFill/>
                    <a:ln>
                      <a:noFill/>
                    </a:ln>
                  </pic:spPr>
                </pic:pic>
              </a:graphicData>
            </a:graphic>
          </wp:inline>
        </w:drawing>
      </w:r>
    </w:p>
    <w:p w:rsidR="00BD6A24" w:rsidRDefault="00BD6A24" w:rsidP="00BD6A24">
      <w:pPr>
        <w:pStyle w:val="Bodycopy"/>
        <w:ind w:left="720"/>
      </w:pPr>
    </w:p>
    <w:p w:rsidR="00BD6A24" w:rsidRDefault="00BD6A24" w:rsidP="00BD6A24">
      <w:pPr>
        <w:pStyle w:val="Bodycopy"/>
      </w:pPr>
    </w:p>
    <w:p w:rsidR="00BD6A24" w:rsidRPr="009A6DBB" w:rsidRDefault="00BD6A24" w:rsidP="009A6DBB">
      <w:pPr>
        <w:pStyle w:val="Bodycopy"/>
        <w:jc w:val="center"/>
        <w:rPr>
          <w:b/>
          <w:sz w:val="28"/>
          <w:u w:val="single"/>
        </w:rPr>
      </w:pPr>
      <w:r w:rsidRPr="009A6DBB">
        <w:rPr>
          <w:b/>
          <w:sz w:val="28"/>
          <w:u w:val="single"/>
        </w:rPr>
        <w:t>Installation Complete</w:t>
      </w:r>
    </w:p>
    <w:p w:rsidR="003C3AD3" w:rsidRDefault="00792FCA">
      <w:pPr>
        <w:rPr>
          <w:lang w:val="en-NZ" w:eastAsia="en-NZ"/>
        </w:rPr>
      </w:pPr>
      <w:r>
        <w:rPr>
          <w:lang w:val="en-NZ" w:eastAsia="en-NZ"/>
        </w:rPr>
        <w:br w:type="page"/>
      </w:r>
    </w:p>
    <w:p w:rsidR="00792FCA" w:rsidRDefault="00792FCA" w:rsidP="00792FCA">
      <w:pPr>
        <w:rPr>
          <w:rFonts w:ascii="Segoe Pro" w:eastAsia="Times New Roman" w:hAnsi="Segoe Pro" w:cs="Times New Roman"/>
          <w:color w:val="505050" w:themeColor="text1"/>
          <w:szCs w:val="20"/>
          <w:lang w:val="en-NZ" w:eastAsia="en-NZ"/>
        </w:rPr>
      </w:pPr>
    </w:p>
    <w:p w:rsidR="00792FCA" w:rsidRDefault="00792FCA"/>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544"/>
      </w:tblGrid>
      <w:tr w:rsidR="00555273" w:rsidRPr="00F85D84" w:rsidTr="004B029A">
        <w:trPr>
          <w:trHeight w:hRule="exact" w:val="3240"/>
        </w:trPr>
        <w:tc>
          <w:tcPr>
            <w:tcW w:w="3544" w:type="dxa"/>
            <w:shd w:val="clear" w:color="auto" w:fill="BB141A" w:themeFill="background2"/>
          </w:tcPr>
          <w:p w:rsidR="00555273" w:rsidRPr="00F85D84" w:rsidRDefault="00EA5196" w:rsidP="003C42F9">
            <w:pPr>
              <w:pStyle w:val="Heading1"/>
              <w:framePr w:wrap="auto" w:vAnchor="margin" w:hAnchor="text" w:xAlign="left" w:yAlign="inline"/>
              <w:suppressOverlap w:val="0"/>
              <w:outlineLvl w:val="0"/>
              <w:rPr>
                <w:b/>
              </w:rPr>
            </w:pPr>
            <w:bookmarkStart w:id="3" w:name="_Toc453255777"/>
            <w:r w:rsidRPr="00F85D84">
              <w:rPr>
                <w:b/>
              </w:rPr>
              <w:t>Demo</w:t>
            </w:r>
            <w:r w:rsidR="006B45CA" w:rsidRPr="00F85D84">
              <w:rPr>
                <w:b/>
              </w:rPr>
              <w:br/>
              <w:t>Script</w:t>
            </w:r>
            <w:bookmarkEnd w:id="3"/>
          </w:p>
        </w:tc>
      </w:tr>
    </w:tbl>
    <w:p w:rsidR="00F85D84" w:rsidRDefault="00157BCA" w:rsidP="00861AF6">
      <w:pPr>
        <w:pStyle w:val="Bodycopy"/>
        <w:rPr>
          <w:b/>
          <w:sz w:val="24"/>
          <w:szCs w:val="24"/>
          <w:u w:val="single"/>
        </w:rPr>
      </w:pPr>
      <w:r w:rsidRPr="00F85D84">
        <w:rPr>
          <w:b/>
          <w:sz w:val="24"/>
          <w:szCs w:val="24"/>
          <w:u w:val="single"/>
        </w:rPr>
        <w:t>Scenario</w:t>
      </w:r>
    </w:p>
    <w:p w:rsidR="003A3277" w:rsidRDefault="00157BCA" w:rsidP="00861AF6">
      <w:pPr>
        <w:pStyle w:val="Bodycopy"/>
        <w:rPr>
          <w:sz w:val="24"/>
          <w:szCs w:val="24"/>
        </w:rPr>
      </w:pPr>
      <w:r w:rsidRPr="00157BCA">
        <w:rPr>
          <w:sz w:val="24"/>
          <w:szCs w:val="24"/>
          <w:u w:val="single"/>
        </w:rPr>
        <w:br/>
      </w:r>
      <w:r>
        <w:rPr>
          <w:sz w:val="24"/>
          <w:szCs w:val="24"/>
        </w:rPr>
        <w:t xml:space="preserve">The presenter is a sales agent for Wingtips Travel Co, a travel company that specializes in providing a concierge service to their clients. </w:t>
      </w:r>
      <w:r>
        <w:rPr>
          <w:sz w:val="24"/>
          <w:szCs w:val="24"/>
        </w:rPr>
        <w:br/>
      </w:r>
      <w:r>
        <w:rPr>
          <w:sz w:val="24"/>
          <w:szCs w:val="24"/>
        </w:rPr>
        <w:br/>
        <w:t xml:space="preserve">In this demo, the presenter will simulate receiving a </w:t>
      </w:r>
      <w:r w:rsidR="003A3277">
        <w:rPr>
          <w:sz w:val="24"/>
          <w:szCs w:val="24"/>
        </w:rPr>
        <w:t xml:space="preserve">travel </w:t>
      </w:r>
      <w:r>
        <w:rPr>
          <w:sz w:val="24"/>
          <w:szCs w:val="24"/>
        </w:rPr>
        <w:t>request from a fictional client named Jamie Campbell</w:t>
      </w:r>
      <w:r w:rsidR="002D100F">
        <w:rPr>
          <w:sz w:val="24"/>
          <w:szCs w:val="24"/>
        </w:rPr>
        <w:t>, for the sake of the demo it is an email request</w:t>
      </w:r>
      <w:r>
        <w:rPr>
          <w:sz w:val="24"/>
          <w:szCs w:val="24"/>
        </w:rPr>
        <w:t xml:space="preserve">. Jamie needs to book a </w:t>
      </w:r>
      <w:r w:rsidR="00EA14DE">
        <w:rPr>
          <w:sz w:val="24"/>
          <w:szCs w:val="24"/>
        </w:rPr>
        <w:t xml:space="preserve">one-way </w:t>
      </w:r>
      <w:r>
        <w:rPr>
          <w:sz w:val="24"/>
          <w:szCs w:val="24"/>
        </w:rPr>
        <w:t xml:space="preserve">flight from Arizona to Quebec and </w:t>
      </w:r>
      <w:r w:rsidR="00767AC1">
        <w:rPr>
          <w:sz w:val="24"/>
          <w:szCs w:val="24"/>
        </w:rPr>
        <w:t xml:space="preserve">this flight requires a connection in Chicago. </w:t>
      </w:r>
    </w:p>
    <w:p w:rsidR="003A3277" w:rsidRDefault="00767AC1" w:rsidP="00861AF6">
      <w:pPr>
        <w:pStyle w:val="Bodycopy"/>
        <w:rPr>
          <w:sz w:val="24"/>
          <w:szCs w:val="24"/>
        </w:rPr>
      </w:pPr>
      <w:r>
        <w:rPr>
          <w:sz w:val="24"/>
          <w:szCs w:val="24"/>
        </w:rPr>
        <w:t xml:space="preserve">Due to </w:t>
      </w:r>
      <w:r w:rsidR="003A3277">
        <w:rPr>
          <w:sz w:val="24"/>
          <w:szCs w:val="24"/>
        </w:rPr>
        <w:t xml:space="preserve">a range of factors in Chicago that can cause delays, the sales agent needs to find a suitable flight that is well priced and reliable. The sales agent (presenter) will showcase some of the new features in </w:t>
      </w:r>
      <w:r w:rsidR="00FA1782" w:rsidRPr="00FA1782">
        <w:rPr>
          <w:sz w:val="24"/>
          <w:szCs w:val="24"/>
        </w:rPr>
        <w:t>SQL Server 2016</w:t>
      </w:r>
      <w:r w:rsidR="003A3277">
        <w:rPr>
          <w:sz w:val="24"/>
          <w:szCs w:val="24"/>
        </w:rPr>
        <w:t xml:space="preserve"> that will ultimately guide them into booking a flight based on existing data.</w:t>
      </w:r>
    </w:p>
    <w:p w:rsidR="00C072D7" w:rsidRDefault="003A3277" w:rsidP="00861AF6">
      <w:pPr>
        <w:pStyle w:val="Bodycopy"/>
        <w:rPr>
          <w:sz w:val="24"/>
          <w:szCs w:val="24"/>
        </w:rPr>
      </w:pPr>
      <w:r>
        <w:rPr>
          <w:sz w:val="24"/>
          <w:szCs w:val="24"/>
        </w:rPr>
        <w:br/>
      </w:r>
      <w:r>
        <w:rPr>
          <w:sz w:val="24"/>
          <w:szCs w:val="24"/>
        </w:rPr>
        <w:br/>
      </w:r>
      <w:r>
        <w:rPr>
          <w:sz w:val="24"/>
          <w:szCs w:val="24"/>
        </w:rPr>
        <w:br/>
      </w:r>
      <w:r w:rsidRPr="00F85D84">
        <w:rPr>
          <w:b/>
          <w:sz w:val="24"/>
          <w:szCs w:val="24"/>
        </w:rPr>
        <w:t>1.</w:t>
      </w:r>
      <w:r>
        <w:rPr>
          <w:sz w:val="24"/>
          <w:szCs w:val="24"/>
        </w:rPr>
        <w:t xml:space="preserve"> </w:t>
      </w:r>
      <w:r w:rsidRPr="00F85D84">
        <w:rPr>
          <w:b/>
          <w:sz w:val="24"/>
          <w:szCs w:val="24"/>
          <w:u w:val="single"/>
        </w:rPr>
        <w:t>Login</w:t>
      </w:r>
      <w:r>
        <w:rPr>
          <w:sz w:val="24"/>
          <w:szCs w:val="24"/>
        </w:rPr>
        <w:t xml:space="preserve"> </w:t>
      </w:r>
    </w:p>
    <w:p w:rsidR="003A3277" w:rsidRDefault="003A3277" w:rsidP="00861AF6">
      <w:pPr>
        <w:pStyle w:val="Bodycopy"/>
        <w:rPr>
          <w:sz w:val="24"/>
          <w:szCs w:val="24"/>
        </w:rPr>
      </w:pPr>
      <w:r>
        <w:rPr>
          <w:sz w:val="24"/>
          <w:szCs w:val="24"/>
        </w:rPr>
        <w:br/>
        <w:t xml:space="preserve">After you have arrived at your homepage </w:t>
      </w:r>
      <w:r w:rsidR="003C42F9">
        <w:rPr>
          <w:sz w:val="24"/>
          <w:szCs w:val="24"/>
        </w:rPr>
        <w:t xml:space="preserve">in the MS Edge </w:t>
      </w:r>
      <w:r w:rsidR="00F85D84">
        <w:rPr>
          <w:sz w:val="24"/>
          <w:szCs w:val="24"/>
        </w:rPr>
        <w:t>browser (</w:t>
      </w:r>
      <w:r>
        <w:rPr>
          <w:sz w:val="24"/>
          <w:szCs w:val="24"/>
        </w:rPr>
        <w:t>see installation steps)</w:t>
      </w:r>
      <w:r w:rsidR="003C42F9">
        <w:rPr>
          <w:sz w:val="24"/>
          <w:szCs w:val="24"/>
        </w:rPr>
        <w:t>,</w:t>
      </w:r>
      <w:r>
        <w:rPr>
          <w:sz w:val="24"/>
          <w:szCs w:val="24"/>
        </w:rPr>
        <w:t xml:space="preserve"> you will be presented at the following login screen. The password is prepopulated, however, you have the option to enter a username. This will flow through the app, if its left blank, it will default to “Sales Agent”.</w:t>
      </w:r>
    </w:p>
    <w:p w:rsidR="003A3277" w:rsidRPr="00157BCA" w:rsidRDefault="003A3277" w:rsidP="00861AF6">
      <w:pPr>
        <w:pStyle w:val="Bodycopy"/>
        <w:rPr>
          <w:sz w:val="24"/>
          <w:szCs w:val="24"/>
        </w:rPr>
      </w:pPr>
    </w:p>
    <w:p w:rsidR="006B45CA" w:rsidRDefault="003C42F9" w:rsidP="003C42F9">
      <w:pPr>
        <w:pStyle w:val="Bodycopy"/>
        <w:ind w:hanging="851"/>
      </w:pPr>
      <w:r>
        <w:rPr>
          <w:noProof/>
          <w:lang w:val="en-NZ" w:eastAsia="en-NZ"/>
        </w:rPr>
        <w:drawing>
          <wp:inline distT="0" distB="0" distL="0" distR="0">
            <wp:extent cx="5274938" cy="24079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3856" cy="2411991"/>
                    </a:xfrm>
                    <a:prstGeom prst="rect">
                      <a:avLst/>
                    </a:prstGeom>
                    <a:noFill/>
                    <a:ln>
                      <a:noFill/>
                    </a:ln>
                  </pic:spPr>
                </pic:pic>
              </a:graphicData>
            </a:graphic>
          </wp:inline>
        </w:drawing>
      </w:r>
    </w:p>
    <w:p w:rsidR="006B45CA" w:rsidRDefault="003C42F9" w:rsidP="00861AF6">
      <w:pPr>
        <w:pStyle w:val="Bodycopy"/>
      </w:pPr>
      <w:r>
        <w:t>Select</w:t>
      </w:r>
      <w:r w:rsidR="00F85D84">
        <w:t xml:space="preserve"> the</w:t>
      </w:r>
      <w:r>
        <w:t xml:space="preserve"> login button to continue</w:t>
      </w:r>
      <w:r w:rsidR="00F85D84">
        <w:t xml:space="preserve"> to the Sales Dashboard.</w:t>
      </w:r>
    </w:p>
    <w:p w:rsidR="006B45CA" w:rsidRDefault="003C42F9" w:rsidP="00861AF6">
      <w:pPr>
        <w:pStyle w:val="Bodycopy"/>
      </w:pPr>
      <w:r>
        <w:lastRenderedPageBreak/>
        <w:t xml:space="preserve">2. </w:t>
      </w:r>
      <w:r w:rsidRPr="00F85D84">
        <w:rPr>
          <w:b/>
          <w:u w:val="single"/>
        </w:rPr>
        <w:t>Sales Dashboard</w:t>
      </w:r>
      <w:r>
        <w:t xml:space="preserve"> </w:t>
      </w:r>
    </w:p>
    <w:p w:rsidR="00F85D84" w:rsidRDefault="00F85D84" w:rsidP="00861AF6">
      <w:pPr>
        <w:pStyle w:val="Bodycopy"/>
      </w:pPr>
      <w:r>
        <w:t xml:space="preserve">The sales dashboard’s primary purpose is to aid the story. It doesn’t really show any features of </w:t>
      </w:r>
      <w:r w:rsidR="00FA1782" w:rsidRPr="00FA1782">
        <w:t>SQL Server 2016</w:t>
      </w:r>
      <w:r w:rsidR="00FA1782">
        <w:t xml:space="preserve"> </w:t>
      </w:r>
      <w:r>
        <w:t xml:space="preserve">and should the time spent here should be brief. The presenter will be inputting some values from the clients request so that they can assess potential flights. The image below shows the elements you will need to interact with. </w:t>
      </w:r>
    </w:p>
    <w:p w:rsidR="00F85D84" w:rsidRDefault="00F85D84" w:rsidP="00F85D84">
      <w:pPr>
        <w:pStyle w:val="Bodycopy"/>
        <w:ind w:hanging="851"/>
      </w:pPr>
      <w:r>
        <w:rPr>
          <w:noProof/>
          <w:lang w:val="en-NZ" w:eastAsia="en-NZ"/>
        </w:rPr>
        <w:drawing>
          <wp:inline distT="0" distB="0" distL="0" distR="0">
            <wp:extent cx="5296772" cy="2545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2499" cy="2552637"/>
                    </a:xfrm>
                    <a:prstGeom prst="rect">
                      <a:avLst/>
                    </a:prstGeom>
                    <a:noFill/>
                    <a:ln>
                      <a:noFill/>
                    </a:ln>
                  </pic:spPr>
                </pic:pic>
              </a:graphicData>
            </a:graphic>
          </wp:inline>
        </w:drawing>
      </w:r>
      <w:r>
        <w:br/>
      </w:r>
      <w:r>
        <w:br/>
      </w:r>
      <w:r w:rsidR="002D100F">
        <w:t xml:space="preserve">First, start typing the name “Jamie” </w:t>
      </w:r>
      <w:r w:rsidR="00A91C77">
        <w:t xml:space="preserve">in the concierge search </w:t>
      </w:r>
      <w:r w:rsidR="002D100F">
        <w:t>and the list will filter with Jamie Campbell displaying. Select this user.</w:t>
      </w:r>
      <w:r w:rsidR="002D100F">
        <w:br/>
      </w:r>
      <w:r w:rsidR="002D100F">
        <w:br/>
      </w:r>
      <w:r w:rsidR="00A91C77">
        <w:rPr>
          <w:noProof/>
          <w:lang w:val="en-NZ" w:eastAsia="en-NZ"/>
        </w:rPr>
        <w:drawing>
          <wp:inline distT="0" distB="0" distL="0" distR="0">
            <wp:extent cx="4290060" cy="2575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0060" cy="2575560"/>
                    </a:xfrm>
                    <a:prstGeom prst="rect">
                      <a:avLst/>
                    </a:prstGeom>
                    <a:noFill/>
                    <a:ln>
                      <a:noFill/>
                    </a:ln>
                  </pic:spPr>
                </pic:pic>
              </a:graphicData>
            </a:graphic>
          </wp:inline>
        </w:drawing>
      </w:r>
    </w:p>
    <w:p w:rsidR="006B45CA" w:rsidRDefault="006B45CA" w:rsidP="00861AF6">
      <w:pPr>
        <w:pStyle w:val="Bodycopy"/>
      </w:pPr>
    </w:p>
    <w:p w:rsidR="006B45CA" w:rsidRDefault="006B45CA" w:rsidP="00861AF6">
      <w:pPr>
        <w:pStyle w:val="Bodycopy"/>
      </w:pPr>
    </w:p>
    <w:p w:rsidR="00FA1782" w:rsidRDefault="00FA1782" w:rsidP="00EA14DE">
      <w:pPr>
        <w:pStyle w:val="Bodycopy"/>
      </w:pPr>
    </w:p>
    <w:p w:rsidR="00FA1782" w:rsidRDefault="00FA1782" w:rsidP="00EA14DE">
      <w:pPr>
        <w:pStyle w:val="Bodycopy"/>
      </w:pPr>
    </w:p>
    <w:p w:rsidR="00EA14DE" w:rsidRDefault="00EA14DE" w:rsidP="00EA14DE">
      <w:pPr>
        <w:pStyle w:val="Bodycopy"/>
      </w:pPr>
      <w:r>
        <w:lastRenderedPageBreak/>
        <w:t xml:space="preserve">You will now need to enter additional information into the “Book a flight” section. You will notice from the last step “Jamie Campbell” has already been prepopulated in the customer input element. Enter the following information to replicate the image below. </w:t>
      </w:r>
      <w:r>
        <w:br/>
      </w:r>
      <w:r>
        <w:br/>
      </w:r>
      <w:r>
        <w:rPr>
          <w:b/>
          <w:u w:val="single"/>
        </w:rPr>
        <w:t>FROM</w:t>
      </w:r>
      <w:r>
        <w:t xml:space="preserve"> – Arizona - AZA</w:t>
      </w:r>
      <w:r>
        <w:br/>
      </w:r>
      <w:r>
        <w:rPr>
          <w:b/>
          <w:u w:val="single"/>
        </w:rPr>
        <w:t>TO</w:t>
      </w:r>
      <w:r>
        <w:t xml:space="preserve"> – Quebec – YQB</w:t>
      </w:r>
      <w:r>
        <w:br/>
      </w:r>
      <w:r>
        <w:rPr>
          <w:b/>
          <w:u w:val="single"/>
        </w:rPr>
        <w:t>VIA</w:t>
      </w:r>
      <w:r>
        <w:t xml:space="preserve"> –  </w:t>
      </w:r>
      <w:r>
        <w:rPr>
          <w:i/>
        </w:rPr>
        <w:t>this will be populated with Chicago – MDW after completing the “To” input. It’s the only option indicating the only flight is through Chicago.</w:t>
      </w:r>
      <w:r>
        <w:rPr>
          <w:i/>
        </w:rPr>
        <w:br/>
      </w:r>
      <w:r>
        <w:rPr>
          <w:b/>
          <w:u w:val="single"/>
        </w:rPr>
        <w:t>DEPARTURE DATE</w:t>
      </w:r>
      <w:r>
        <w:t xml:space="preserve"> – Set a date in the future relative to when the demo is presented</w:t>
      </w:r>
      <w:r>
        <w:rPr>
          <w:i/>
        </w:rPr>
        <w:br/>
      </w:r>
      <w:r w:rsidRPr="00EA14DE">
        <w:rPr>
          <w:b/>
          <w:u w:val="single"/>
        </w:rPr>
        <w:t>ONE WAY</w:t>
      </w:r>
      <w:r>
        <w:t xml:space="preserve"> – Leave selected</w:t>
      </w:r>
    </w:p>
    <w:p w:rsidR="003E14E1" w:rsidRDefault="003E14E1" w:rsidP="00EA14DE">
      <w:pPr>
        <w:pStyle w:val="Bodycopy"/>
      </w:pPr>
      <w:r>
        <w:t xml:space="preserve">Your input should look like the following: </w:t>
      </w:r>
    </w:p>
    <w:p w:rsidR="00EA14DE" w:rsidRDefault="003E14E1" w:rsidP="003E14E1">
      <w:pPr>
        <w:pStyle w:val="Bodycopy"/>
        <w:jc w:val="center"/>
      </w:pPr>
      <w:r>
        <w:br/>
      </w:r>
      <w:r>
        <w:rPr>
          <w:noProof/>
          <w:lang w:val="en-NZ" w:eastAsia="en-NZ"/>
        </w:rPr>
        <w:drawing>
          <wp:inline distT="0" distB="0" distL="0" distR="0" wp14:anchorId="62645B8B" wp14:editId="17B947A1">
            <wp:extent cx="2659380" cy="431717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0508" cy="4319001"/>
                    </a:xfrm>
                    <a:prstGeom prst="rect">
                      <a:avLst/>
                    </a:prstGeom>
                  </pic:spPr>
                </pic:pic>
              </a:graphicData>
            </a:graphic>
          </wp:inline>
        </w:drawing>
      </w:r>
    </w:p>
    <w:p w:rsidR="00EA14DE" w:rsidRPr="009A6DBB" w:rsidRDefault="003E14E1" w:rsidP="00EA14DE">
      <w:pPr>
        <w:pStyle w:val="Bodycopy"/>
        <w:rPr>
          <w:u w:val="single"/>
        </w:rPr>
      </w:pPr>
      <w:r w:rsidRPr="009A6DBB">
        <w:rPr>
          <w:u w:val="single"/>
        </w:rPr>
        <w:t>Select “Find Flights” to continue to the travel planner.</w:t>
      </w:r>
    </w:p>
    <w:p w:rsidR="00EA14DE" w:rsidRPr="00EA14DE" w:rsidRDefault="00EA14DE" w:rsidP="00EA14DE">
      <w:pPr>
        <w:pStyle w:val="Bodycopy"/>
      </w:pPr>
    </w:p>
    <w:p w:rsidR="006B45CA" w:rsidRDefault="006B45CA" w:rsidP="00861AF6">
      <w:pPr>
        <w:pStyle w:val="Bodycopy"/>
      </w:pPr>
    </w:p>
    <w:p w:rsidR="006B45CA" w:rsidRDefault="006B45CA" w:rsidP="00861AF6">
      <w:pPr>
        <w:pStyle w:val="Bodycopy"/>
      </w:pPr>
    </w:p>
    <w:p w:rsidR="006B45CA" w:rsidRPr="004C1E9B" w:rsidRDefault="004C1E9B" w:rsidP="00861AF6">
      <w:pPr>
        <w:pStyle w:val="Bodycopy"/>
        <w:rPr>
          <w:b/>
          <w:u w:val="single"/>
        </w:rPr>
      </w:pPr>
      <w:r w:rsidRPr="004C1E9B">
        <w:rPr>
          <w:b/>
          <w:u w:val="single"/>
        </w:rPr>
        <w:lastRenderedPageBreak/>
        <w:t>3.Travel Planner</w:t>
      </w:r>
    </w:p>
    <w:p w:rsidR="007C7A27" w:rsidRDefault="004C1E9B" w:rsidP="00861AF6">
      <w:pPr>
        <w:pStyle w:val="Bodycopy"/>
      </w:pPr>
      <w:r>
        <w:t xml:space="preserve">The part of the demo highlights 2 features of </w:t>
      </w:r>
      <w:r w:rsidR="00FA1782" w:rsidRPr="00FA1782">
        <w:t>SQL Server 2016</w:t>
      </w:r>
      <w:r>
        <w:t>, temporal and also stretching the history of the system-versioned temporal table.</w:t>
      </w:r>
      <w:r w:rsidR="007C7A27">
        <w:t xml:space="preserve"> Below indicates the page elements that you will need to interact with in this stage of the demo. It will also require switching to your database in SSMS to highlight how the components are functioning in the DB. </w:t>
      </w:r>
      <w:r w:rsidR="007C7A27">
        <w:br/>
      </w:r>
    </w:p>
    <w:p w:rsidR="006B45CA" w:rsidRDefault="007C7A27" w:rsidP="007C7A27">
      <w:pPr>
        <w:pStyle w:val="Bodycopy"/>
        <w:ind w:hanging="851"/>
      </w:pPr>
      <w:r>
        <w:rPr>
          <w:noProof/>
          <w:lang w:val="en-NZ" w:eastAsia="en-NZ"/>
        </w:rPr>
        <w:drawing>
          <wp:inline distT="0" distB="0" distL="0" distR="0">
            <wp:extent cx="5280913" cy="2537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3178" cy="2543353"/>
                    </a:xfrm>
                    <a:prstGeom prst="rect">
                      <a:avLst/>
                    </a:prstGeom>
                    <a:noFill/>
                    <a:ln>
                      <a:noFill/>
                    </a:ln>
                  </pic:spPr>
                </pic:pic>
              </a:graphicData>
            </a:graphic>
          </wp:inline>
        </w:drawing>
      </w:r>
      <w:r>
        <w:br/>
      </w:r>
      <w:r w:rsidR="004C1E9B">
        <w:br/>
      </w:r>
      <w:r w:rsidR="004C1E9B">
        <w:br/>
      </w:r>
      <w:r w:rsidR="00CA5DC9">
        <w:t xml:space="preserve">The two top flights returned are the ones of interest. The YTD ETD (Year-To-Date Estimated-Time (of)- Departure) and PRICE are the columns of interest. We can see that flight THX458 have a cheaper price, but a lower chance of leaving on time. </w:t>
      </w:r>
      <w:r w:rsidR="00CA5DC9">
        <w:br/>
      </w:r>
      <w:r w:rsidR="00CA5DC9">
        <w:br/>
      </w:r>
      <w:r w:rsidR="00CA5DC9" w:rsidRPr="00CA5DC9">
        <w:rPr>
          <w:u w:val="single"/>
        </w:rPr>
        <w:t>Select flight THX458</w:t>
      </w:r>
      <w:r w:rsidR="00CA5DC9">
        <w:t xml:space="preserve"> and the line will be highlighted grey.</w:t>
      </w:r>
      <w:r w:rsidR="00CA5DC9">
        <w:br/>
      </w:r>
      <w:r w:rsidR="00CA5DC9">
        <w:br/>
      </w:r>
      <w:r w:rsidR="00FA0393">
        <w:t xml:space="preserve">With the power of temporal you are able to query the </w:t>
      </w:r>
      <w:r w:rsidR="00CE4D99">
        <w:t xml:space="preserve">history of data as it was at a previous time. The values here are produced client-side and not actually hooked up to the DB as it is too complex to know when the presenter will be carrying out the demo. Hypothetically, these values would be read  from the </w:t>
      </w:r>
      <w:proofErr w:type="spellStart"/>
      <w:r w:rsidR="00CE4D99">
        <w:t>dbo.FlightEtdFeed</w:t>
      </w:r>
      <w:proofErr w:type="spellEnd"/>
      <w:r w:rsidR="00CE4D99">
        <w:t xml:space="preserve"> in the  DB.</w:t>
      </w:r>
      <w:r w:rsidR="00CE4D99">
        <w:br/>
      </w:r>
      <w:r w:rsidR="00CE4D99">
        <w:br/>
        <w:t>Choose From/To dates below ensuring they are in the past</w:t>
      </w:r>
      <w:r w:rsidR="005A145A">
        <w:t xml:space="preserve"> (over a year ago)</w:t>
      </w:r>
      <w:r w:rsidR="00CE4D99">
        <w:t>. The dates are irrelevant and the flight selected indicates the value.</w:t>
      </w:r>
    </w:p>
    <w:p w:rsidR="00CE4D99" w:rsidRDefault="00CE4D99" w:rsidP="00CE4D99">
      <w:pPr>
        <w:pStyle w:val="Bodycopy"/>
        <w:jc w:val="center"/>
      </w:pPr>
      <w:r>
        <w:rPr>
          <w:noProof/>
          <w:lang w:val="en-NZ" w:eastAsia="en-NZ"/>
        </w:rPr>
        <w:drawing>
          <wp:inline distT="0" distB="0" distL="0" distR="0" wp14:anchorId="3ABFE9E0" wp14:editId="6F7C03A0">
            <wp:extent cx="2241645" cy="1249680"/>
            <wp:effectExtent l="0" t="0" r="635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71267" cy="1266194"/>
                    </a:xfrm>
                    <a:prstGeom prst="rect">
                      <a:avLst/>
                    </a:prstGeom>
                    <a:noFill/>
                    <a:ln>
                      <a:noFill/>
                    </a:ln>
                  </pic:spPr>
                </pic:pic>
              </a:graphicData>
            </a:graphic>
          </wp:inline>
        </w:drawing>
      </w:r>
    </w:p>
    <w:p w:rsidR="00FD6453" w:rsidRDefault="00FD6453" w:rsidP="00FD6453">
      <w:pPr>
        <w:pStyle w:val="Bodycopy"/>
      </w:pPr>
      <w:r>
        <w:lastRenderedPageBreak/>
        <w:t xml:space="preserve">You will notice the result always yields a positive variance against the current YTD of 59%. You can repeat with different dates to get the point across. It will never generate a negative variance for the sake of the demo. </w:t>
      </w:r>
      <w:r>
        <w:br/>
      </w:r>
    </w:p>
    <w:p w:rsidR="006B45CA" w:rsidRDefault="00FD6453" w:rsidP="00FD6453">
      <w:pPr>
        <w:pStyle w:val="Bodycopy"/>
        <w:jc w:val="center"/>
      </w:pPr>
      <w:r>
        <w:br/>
      </w:r>
      <w:r>
        <w:rPr>
          <w:noProof/>
          <w:lang w:val="en-NZ" w:eastAsia="en-NZ"/>
        </w:rPr>
        <w:drawing>
          <wp:inline distT="0" distB="0" distL="0" distR="0" wp14:anchorId="42999480" wp14:editId="07779A8E">
            <wp:extent cx="2849880" cy="1770227"/>
            <wp:effectExtent l="0" t="0" r="762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8318" cy="1775468"/>
                    </a:xfrm>
                    <a:prstGeom prst="rect">
                      <a:avLst/>
                    </a:prstGeom>
                  </pic:spPr>
                </pic:pic>
              </a:graphicData>
            </a:graphic>
          </wp:inline>
        </w:drawing>
      </w:r>
    </w:p>
    <w:p w:rsidR="00FD6453" w:rsidRDefault="00FD6453" w:rsidP="00FD6453">
      <w:pPr>
        <w:pStyle w:val="Bodycopy"/>
      </w:pPr>
      <w:r>
        <w:t>So we now know the flights history is usually shows a higher ETD currently shown, which is good information for the sales agent to help assist their decision</w:t>
      </w:r>
    </w:p>
    <w:p w:rsidR="006B45CA" w:rsidRDefault="005A145A" w:rsidP="00861AF6">
      <w:pPr>
        <w:pStyle w:val="Bodycopy"/>
      </w:pPr>
      <w:r>
        <w:t>We are still interested in flight “OLA324” as an option, so we repeat the process. Leave the dates the same for now.</w:t>
      </w:r>
      <w:r>
        <w:br/>
      </w:r>
      <w:r>
        <w:br/>
      </w:r>
      <w:r w:rsidRPr="005A145A">
        <w:rPr>
          <w:u w:val="single"/>
        </w:rPr>
        <w:t>Select flight OLA324</w:t>
      </w:r>
      <w:r>
        <w:rPr>
          <w:u w:val="single"/>
        </w:rPr>
        <w:t xml:space="preserve"> </w:t>
      </w:r>
    </w:p>
    <w:p w:rsidR="006652EB" w:rsidRDefault="005A145A" w:rsidP="006652EB">
      <w:pPr>
        <w:pStyle w:val="Bodycopy"/>
      </w:pPr>
      <w:r>
        <w:t xml:space="preserve">You will immediately notice the variance drops, indicating “OLA324” flights </w:t>
      </w:r>
      <w:r w:rsidR="006652EB">
        <w:t xml:space="preserve">ETD history has not been as reliable as it is currently. You can repeat this with dates to express the point. </w:t>
      </w:r>
      <w:r w:rsidR="006652EB">
        <w:br/>
      </w:r>
    </w:p>
    <w:p w:rsidR="006B45CA" w:rsidRDefault="006652EB" w:rsidP="006652EB">
      <w:pPr>
        <w:pStyle w:val="Bodycopy"/>
        <w:jc w:val="center"/>
      </w:pPr>
      <w:r>
        <w:br/>
      </w:r>
      <w:r>
        <w:rPr>
          <w:noProof/>
          <w:lang w:val="en-NZ" w:eastAsia="en-NZ"/>
        </w:rPr>
        <w:drawing>
          <wp:inline distT="0" distB="0" distL="0" distR="0" wp14:anchorId="5CBCD306" wp14:editId="777EBB7B">
            <wp:extent cx="3007477" cy="19126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4989" cy="1917397"/>
                    </a:xfrm>
                    <a:prstGeom prst="rect">
                      <a:avLst/>
                    </a:prstGeom>
                  </pic:spPr>
                </pic:pic>
              </a:graphicData>
            </a:graphic>
          </wp:inline>
        </w:drawing>
      </w:r>
    </w:p>
    <w:p w:rsidR="006B45CA" w:rsidRDefault="006B45CA" w:rsidP="00861AF6">
      <w:pPr>
        <w:pStyle w:val="Bodycopy"/>
      </w:pPr>
    </w:p>
    <w:p w:rsidR="006B45CA" w:rsidRDefault="006652EB" w:rsidP="00861AF6">
      <w:pPr>
        <w:pStyle w:val="Bodycopy"/>
      </w:pPr>
      <w:r>
        <w:t>It now makes sense to book flight “THX458” as it is cheaper and is has had a relatively promising history compared to “OLA324”.</w:t>
      </w:r>
    </w:p>
    <w:p w:rsidR="006652EB" w:rsidRDefault="006652EB" w:rsidP="00861AF6">
      <w:pPr>
        <w:pStyle w:val="Bodycopy"/>
      </w:pPr>
    </w:p>
    <w:p w:rsidR="006652EB" w:rsidRDefault="006652EB" w:rsidP="00861AF6">
      <w:pPr>
        <w:pStyle w:val="Bodycopy"/>
      </w:pPr>
      <w:r>
        <w:lastRenderedPageBreak/>
        <w:t xml:space="preserve">Before </w:t>
      </w:r>
      <w:r w:rsidR="00AD62C2">
        <w:t>purchasing</w:t>
      </w:r>
      <w:r>
        <w:t xml:space="preserve"> the flight</w:t>
      </w:r>
      <w:r w:rsidR="00AD62C2">
        <w:t xml:space="preserve">, you need to switch to the DB and run some queries. </w:t>
      </w:r>
    </w:p>
    <w:p w:rsidR="00227051" w:rsidRDefault="00227051" w:rsidP="00861AF6">
      <w:pPr>
        <w:pStyle w:val="Bodycopy"/>
      </w:pPr>
      <w:r>
        <w:t>Explain you are going to run a query to demonstrate what the value of flight THX458 was at a given time. For the sake of the demo, we can look at what it was on the 9</w:t>
      </w:r>
      <w:r w:rsidRPr="00227051">
        <w:rPr>
          <w:vertAlign w:val="superscript"/>
        </w:rPr>
        <w:t>t</w:t>
      </w:r>
      <w:r>
        <w:rPr>
          <w:vertAlign w:val="superscript"/>
        </w:rPr>
        <w:t xml:space="preserve">h </w:t>
      </w:r>
      <w:r>
        <w:t>of June 2016</w:t>
      </w:r>
      <w:r w:rsidR="001276C9">
        <w:t xml:space="preserve"> (it will be guaranteed to be different)</w:t>
      </w:r>
      <w:r>
        <w:t>.</w:t>
      </w:r>
      <w:r>
        <w:br/>
      </w:r>
      <w:r>
        <w:br/>
      </w:r>
      <w:r w:rsidRPr="001276C9">
        <w:rPr>
          <w:u w:val="single"/>
        </w:rPr>
        <w:t xml:space="preserve">Run </w:t>
      </w:r>
      <w:r w:rsidR="001276C9" w:rsidRPr="001276C9">
        <w:rPr>
          <w:u w:val="single"/>
        </w:rPr>
        <w:t>the below</w:t>
      </w:r>
      <w:r w:rsidRPr="001276C9">
        <w:rPr>
          <w:u w:val="single"/>
        </w:rPr>
        <w:t xml:space="preserve"> query on the DB</w:t>
      </w:r>
    </w:p>
    <w:p w:rsidR="001276C9" w:rsidRDefault="001276C9" w:rsidP="001276C9">
      <w:pPr>
        <w:autoSpaceDE w:val="0"/>
        <w:autoSpaceDN w:val="0"/>
        <w:adjustRightInd w:val="0"/>
        <w:rPr>
          <w:rFonts w:ascii="Consolas" w:hAnsi="Consolas" w:cs="Consolas"/>
          <w:sz w:val="19"/>
          <w:szCs w:val="19"/>
          <w:lang w:val="en-NZ"/>
        </w:rPr>
      </w:pPr>
      <w:r>
        <w:rPr>
          <w:rFonts w:ascii="Consolas" w:hAnsi="Consolas" w:cs="Consolas"/>
          <w:color w:val="0000FF"/>
          <w:sz w:val="19"/>
          <w:szCs w:val="19"/>
          <w:lang w:val="en-NZ"/>
        </w:rPr>
        <w:t>USE</w:t>
      </w:r>
      <w:r>
        <w:rPr>
          <w:rFonts w:ascii="Consolas" w:hAnsi="Consolas" w:cs="Consolas"/>
          <w:sz w:val="19"/>
          <w:szCs w:val="19"/>
          <w:lang w:val="en-NZ"/>
        </w:rPr>
        <w:t xml:space="preserve"> </w:t>
      </w:r>
      <w:proofErr w:type="spellStart"/>
      <w:r>
        <w:rPr>
          <w:rFonts w:ascii="Consolas" w:hAnsi="Consolas" w:cs="Consolas"/>
          <w:sz w:val="19"/>
          <w:szCs w:val="19"/>
          <w:lang w:val="en-NZ"/>
        </w:rPr>
        <w:t>stretchdemodb</w:t>
      </w:r>
      <w:proofErr w:type="spellEnd"/>
    </w:p>
    <w:p w:rsidR="00227051" w:rsidRDefault="00227051" w:rsidP="00227051">
      <w:pPr>
        <w:autoSpaceDE w:val="0"/>
        <w:autoSpaceDN w:val="0"/>
        <w:adjustRightInd w:val="0"/>
        <w:rPr>
          <w:rFonts w:ascii="Consolas" w:hAnsi="Consolas" w:cs="Consolas"/>
          <w:color w:val="0000FF"/>
          <w:sz w:val="19"/>
          <w:szCs w:val="19"/>
          <w:lang w:val="en-NZ"/>
        </w:rPr>
      </w:pPr>
    </w:p>
    <w:p w:rsidR="00227051" w:rsidRDefault="00227051" w:rsidP="00227051">
      <w:pPr>
        <w:autoSpaceDE w:val="0"/>
        <w:autoSpaceDN w:val="0"/>
        <w:adjustRightInd w:val="0"/>
        <w:rPr>
          <w:rFonts w:ascii="Consolas" w:hAnsi="Consolas" w:cs="Consolas"/>
          <w:sz w:val="19"/>
          <w:szCs w:val="19"/>
          <w:lang w:val="en-NZ"/>
        </w:rPr>
      </w:pPr>
      <w:r>
        <w:rPr>
          <w:rFonts w:ascii="Consolas" w:hAnsi="Consolas" w:cs="Consolas"/>
          <w:color w:val="0000FF"/>
          <w:sz w:val="19"/>
          <w:szCs w:val="19"/>
          <w:lang w:val="en-NZ"/>
        </w:rPr>
        <w:t>SELECT</w:t>
      </w:r>
      <w:r>
        <w:rPr>
          <w:rFonts w:ascii="Consolas" w:hAnsi="Consolas" w:cs="Consolas"/>
          <w:sz w:val="19"/>
          <w:szCs w:val="19"/>
          <w:lang w:val="en-NZ"/>
        </w:rPr>
        <w:t xml:space="preserve"> </w:t>
      </w:r>
      <w:r>
        <w:rPr>
          <w:rFonts w:ascii="Consolas" w:hAnsi="Consolas" w:cs="Consolas"/>
          <w:color w:val="808080"/>
          <w:sz w:val="19"/>
          <w:szCs w:val="19"/>
          <w:lang w:val="en-NZ"/>
        </w:rPr>
        <w:t>*</w:t>
      </w:r>
    </w:p>
    <w:p w:rsidR="00227051" w:rsidRDefault="00227051" w:rsidP="00227051">
      <w:pPr>
        <w:autoSpaceDE w:val="0"/>
        <w:autoSpaceDN w:val="0"/>
        <w:adjustRightInd w:val="0"/>
        <w:rPr>
          <w:rFonts w:ascii="Consolas" w:hAnsi="Consolas" w:cs="Consolas"/>
          <w:sz w:val="19"/>
          <w:szCs w:val="19"/>
          <w:lang w:val="en-NZ"/>
        </w:rPr>
      </w:pPr>
      <w:r>
        <w:rPr>
          <w:rFonts w:ascii="Consolas" w:hAnsi="Consolas" w:cs="Consolas"/>
          <w:color w:val="0000FF"/>
          <w:sz w:val="19"/>
          <w:szCs w:val="19"/>
          <w:lang w:val="en-NZ"/>
        </w:rPr>
        <w:t>FROM</w:t>
      </w:r>
      <w:r>
        <w:rPr>
          <w:rFonts w:ascii="Consolas" w:hAnsi="Consolas" w:cs="Consolas"/>
          <w:sz w:val="19"/>
          <w:szCs w:val="19"/>
          <w:lang w:val="en-NZ"/>
        </w:rPr>
        <w:t xml:space="preserve"> [</w:t>
      </w:r>
      <w:proofErr w:type="spellStart"/>
      <w:r>
        <w:rPr>
          <w:rFonts w:ascii="Consolas" w:hAnsi="Consolas" w:cs="Consolas"/>
          <w:sz w:val="19"/>
          <w:szCs w:val="19"/>
          <w:lang w:val="en-NZ"/>
        </w:rPr>
        <w:t>dbo</w:t>
      </w:r>
      <w:proofErr w:type="spellEnd"/>
      <w:proofErr w:type="gramStart"/>
      <w:r>
        <w:rPr>
          <w:rFonts w:ascii="Consolas" w:hAnsi="Consolas" w:cs="Consolas"/>
          <w:sz w:val="19"/>
          <w:szCs w:val="19"/>
          <w:lang w:val="en-NZ"/>
        </w:rPr>
        <w:t>]</w:t>
      </w:r>
      <w:r>
        <w:rPr>
          <w:rFonts w:ascii="Consolas" w:hAnsi="Consolas" w:cs="Consolas"/>
          <w:color w:val="808080"/>
          <w:sz w:val="19"/>
          <w:szCs w:val="19"/>
          <w:lang w:val="en-NZ"/>
        </w:rPr>
        <w:t>.</w:t>
      </w:r>
      <w:r>
        <w:rPr>
          <w:rFonts w:ascii="Consolas" w:hAnsi="Consolas" w:cs="Consolas"/>
          <w:sz w:val="19"/>
          <w:szCs w:val="19"/>
          <w:lang w:val="en-NZ"/>
        </w:rPr>
        <w:t>[</w:t>
      </w:r>
      <w:proofErr w:type="spellStart"/>
      <w:proofErr w:type="gramEnd"/>
      <w:r>
        <w:rPr>
          <w:rFonts w:ascii="Consolas" w:hAnsi="Consolas" w:cs="Consolas"/>
          <w:sz w:val="19"/>
          <w:szCs w:val="19"/>
          <w:lang w:val="en-NZ"/>
        </w:rPr>
        <w:t>FlightFeedEtd</w:t>
      </w:r>
      <w:proofErr w:type="spellEnd"/>
      <w:r>
        <w:rPr>
          <w:rFonts w:ascii="Consolas" w:hAnsi="Consolas" w:cs="Consolas"/>
          <w:sz w:val="19"/>
          <w:szCs w:val="19"/>
          <w:lang w:val="en-NZ"/>
        </w:rPr>
        <w:t>]</w:t>
      </w:r>
    </w:p>
    <w:p w:rsidR="00227051" w:rsidRDefault="00227051" w:rsidP="00227051">
      <w:pPr>
        <w:autoSpaceDE w:val="0"/>
        <w:autoSpaceDN w:val="0"/>
        <w:adjustRightInd w:val="0"/>
        <w:rPr>
          <w:rFonts w:ascii="Consolas" w:hAnsi="Consolas" w:cs="Consolas"/>
          <w:sz w:val="19"/>
          <w:szCs w:val="19"/>
          <w:lang w:val="en-NZ"/>
        </w:rPr>
      </w:pPr>
      <w:r>
        <w:rPr>
          <w:rFonts w:ascii="Consolas" w:hAnsi="Consolas" w:cs="Consolas"/>
          <w:color w:val="0000FF"/>
          <w:sz w:val="19"/>
          <w:szCs w:val="19"/>
          <w:lang w:val="en-NZ"/>
        </w:rPr>
        <w:t>FOR</w:t>
      </w:r>
      <w:r>
        <w:rPr>
          <w:rFonts w:ascii="Consolas" w:hAnsi="Consolas" w:cs="Consolas"/>
          <w:sz w:val="19"/>
          <w:szCs w:val="19"/>
          <w:lang w:val="en-NZ"/>
        </w:rPr>
        <w:t xml:space="preserve"> </w:t>
      </w:r>
      <w:r>
        <w:rPr>
          <w:rFonts w:ascii="Consolas" w:hAnsi="Consolas" w:cs="Consolas"/>
          <w:color w:val="0000FF"/>
          <w:sz w:val="19"/>
          <w:szCs w:val="19"/>
          <w:lang w:val="en-NZ"/>
        </w:rPr>
        <w:t>SYSTEM_TIME</w:t>
      </w:r>
      <w:r>
        <w:rPr>
          <w:rFonts w:ascii="Consolas" w:hAnsi="Consolas" w:cs="Consolas"/>
          <w:sz w:val="19"/>
          <w:szCs w:val="19"/>
          <w:lang w:val="en-NZ"/>
        </w:rPr>
        <w:t xml:space="preserve"> </w:t>
      </w:r>
      <w:r>
        <w:rPr>
          <w:rFonts w:ascii="Consolas" w:hAnsi="Consolas" w:cs="Consolas"/>
          <w:color w:val="0000FF"/>
          <w:sz w:val="19"/>
          <w:szCs w:val="19"/>
          <w:lang w:val="en-NZ"/>
        </w:rPr>
        <w:t>AS</w:t>
      </w:r>
      <w:r>
        <w:rPr>
          <w:rFonts w:ascii="Consolas" w:hAnsi="Consolas" w:cs="Consolas"/>
          <w:sz w:val="19"/>
          <w:szCs w:val="19"/>
          <w:lang w:val="en-NZ"/>
        </w:rPr>
        <w:t xml:space="preserve"> </w:t>
      </w:r>
      <w:r>
        <w:rPr>
          <w:rFonts w:ascii="Consolas" w:hAnsi="Consolas" w:cs="Consolas"/>
          <w:color w:val="0000FF"/>
          <w:sz w:val="19"/>
          <w:szCs w:val="19"/>
          <w:lang w:val="en-NZ"/>
        </w:rPr>
        <w:t>OF</w:t>
      </w:r>
      <w:r>
        <w:rPr>
          <w:rFonts w:ascii="Consolas" w:hAnsi="Consolas" w:cs="Consolas"/>
          <w:sz w:val="19"/>
          <w:szCs w:val="19"/>
          <w:lang w:val="en-NZ"/>
        </w:rPr>
        <w:t xml:space="preserve"> </w:t>
      </w:r>
      <w:r>
        <w:rPr>
          <w:rFonts w:ascii="Consolas" w:hAnsi="Consolas" w:cs="Consolas"/>
          <w:color w:val="FF0000"/>
          <w:sz w:val="19"/>
          <w:szCs w:val="19"/>
          <w:lang w:val="en-NZ"/>
        </w:rPr>
        <w:t>'2016-06-09 00:00:00'</w:t>
      </w:r>
    </w:p>
    <w:p w:rsidR="00227051" w:rsidRDefault="00227051" w:rsidP="00227051">
      <w:pPr>
        <w:autoSpaceDE w:val="0"/>
        <w:autoSpaceDN w:val="0"/>
        <w:adjustRightInd w:val="0"/>
        <w:rPr>
          <w:rFonts w:ascii="Consolas" w:hAnsi="Consolas" w:cs="Consolas"/>
          <w:color w:val="808080"/>
          <w:sz w:val="19"/>
          <w:szCs w:val="19"/>
          <w:lang w:val="en-NZ"/>
        </w:rPr>
      </w:pPr>
      <w:r>
        <w:rPr>
          <w:rFonts w:ascii="Consolas" w:hAnsi="Consolas" w:cs="Consolas"/>
          <w:color w:val="0000FF"/>
          <w:sz w:val="19"/>
          <w:szCs w:val="19"/>
          <w:lang w:val="en-NZ"/>
        </w:rPr>
        <w:t>WHERE</w:t>
      </w:r>
      <w:r>
        <w:rPr>
          <w:rFonts w:ascii="Consolas" w:hAnsi="Consolas" w:cs="Consolas"/>
          <w:sz w:val="19"/>
          <w:szCs w:val="19"/>
          <w:lang w:val="en-NZ"/>
        </w:rPr>
        <w:t xml:space="preserve"> [</w:t>
      </w:r>
      <w:proofErr w:type="spellStart"/>
      <w:r>
        <w:rPr>
          <w:rFonts w:ascii="Consolas" w:hAnsi="Consolas" w:cs="Consolas"/>
          <w:sz w:val="19"/>
          <w:szCs w:val="19"/>
          <w:lang w:val="en-NZ"/>
        </w:rPr>
        <w:t>dbo</w:t>
      </w:r>
      <w:proofErr w:type="spellEnd"/>
      <w:proofErr w:type="gramStart"/>
      <w:r>
        <w:rPr>
          <w:rFonts w:ascii="Consolas" w:hAnsi="Consolas" w:cs="Consolas"/>
          <w:sz w:val="19"/>
          <w:szCs w:val="19"/>
          <w:lang w:val="en-NZ"/>
        </w:rPr>
        <w:t>]</w:t>
      </w:r>
      <w:r>
        <w:rPr>
          <w:rFonts w:ascii="Consolas" w:hAnsi="Consolas" w:cs="Consolas"/>
          <w:color w:val="808080"/>
          <w:sz w:val="19"/>
          <w:szCs w:val="19"/>
          <w:lang w:val="en-NZ"/>
        </w:rPr>
        <w:t>.</w:t>
      </w:r>
      <w:r>
        <w:rPr>
          <w:rFonts w:ascii="Consolas" w:hAnsi="Consolas" w:cs="Consolas"/>
          <w:sz w:val="19"/>
          <w:szCs w:val="19"/>
          <w:lang w:val="en-NZ"/>
        </w:rPr>
        <w:t>[</w:t>
      </w:r>
      <w:proofErr w:type="spellStart"/>
      <w:proofErr w:type="gramEnd"/>
      <w:r>
        <w:rPr>
          <w:rFonts w:ascii="Consolas" w:hAnsi="Consolas" w:cs="Consolas"/>
          <w:sz w:val="19"/>
          <w:szCs w:val="19"/>
          <w:lang w:val="en-NZ"/>
        </w:rPr>
        <w:t>FlightFeedEtd</w:t>
      </w:r>
      <w:proofErr w:type="spellEnd"/>
      <w:r>
        <w:rPr>
          <w:rFonts w:ascii="Consolas" w:hAnsi="Consolas" w:cs="Consolas"/>
          <w:sz w:val="19"/>
          <w:szCs w:val="19"/>
          <w:lang w:val="en-NZ"/>
        </w:rPr>
        <w:t>]</w:t>
      </w:r>
      <w:r>
        <w:rPr>
          <w:rFonts w:ascii="Consolas" w:hAnsi="Consolas" w:cs="Consolas"/>
          <w:color w:val="808080"/>
          <w:sz w:val="19"/>
          <w:szCs w:val="19"/>
          <w:lang w:val="en-NZ"/>
        </w:rPr>
        <w:t>.</w:t>
      </w:r>
      <w:r>
        <w:rPr>
          <w:rFonts w:ascii="Consolas" w:hAnsi="Consolas" w:cs="Consolas"/>
          <w:sz w:val="19"/>
          <w:szCs w:val="19"/>
          <w:lang w:val="en-NZ"/>
        </w:rPr>
        <w:t>[</w:t>
      </w:r>
      <w:proofErr w:type="spellStart"/>
      <w:r>
        <w:rPr>
          <w:rFonts w:ascii="Consolas" w:hAnsi="Consolas" w:cs="Consolas"/>
          <w:sz w:val="19"/>
          <w:szCs w:val="19"/>
          <w:lang w:val="en-NZ"/>
        </w:rPr>
        <w:t>FlightNumber</w:t>
      </w:r>
      <w:proofErr w:type="spellEnd"/>
      <w:r>
        <w:rPr>
          <w:rFonts w:ascii="Consolas" w:hAnsi="Consolas" w:cs="Consolas"/>
          <w:sz w:val="19"/>
          <w:szCs w:val="19"/>
          <w:lang w:val="en-NZ"/>
        </w:rPr>
        <w:t xml:space="preserve">]  </w:t>
      </w:r>
      <w:r>
        <w:rPr>
          <w:rFonts w:ascii="Consolas" w:hAnsi="Consolas" w:cs="Consolas"/>
          <w:color w:val="808080"/>
          <w:sz w:val="19"/>
          <w:szCs w:val="19"/>
          <w:lang w:val="en-NZ"/>
        </w:rPr>
        <w:t>=</w:t>
      </w:r>
      <w:r>
        <w:rPr>
          <w:rFonts w:ascii="Consolas" w:hAnsi="Consolas" w:cs="Consolas"/>
          <w:sz w:val="19"/>
          <w:szCs w:val="19"/>
          <w:lang w:val="en-NZ"/>
        </w:rPr>
        <w:t xml:space="preserve"> </w:t>
      </w:r>
      <w:r>
        <w:rPr>
          <w:rFonts w:ascii="Consolas" w:hAnsi="Consolas" w:cs="Consolas"/>
          <w:color w:val="FF0000"/>
          <w:sz w:val="19"/>
          <w:szCs w:val="19"/>
          <w:lang w:val="en-NZ"/>
        </w:rPr>
        <w:t>'THX458'</w:t>
      </w:r>
      <w:r>
        <w:rPr>
          <w:rFonts w:ascii="Consolas" w:hAnsi="Consolas" w:cs="Consolas"/>
          <w:color w:val="808080"/>
          <w:sz w:val="19"/>
          <w:szCs w:val="19"/>
          <w:lang w:val="en-NZ"/>
        </w:rPr>
        <w:t>;</w:t>
      </w:r>
    </w:p>
    <w:p w:rsidR="00227051" w:rsidRDefault="00227051" w:rsidP="00227051">
      <w:pPr>
        <w:pStyle w:val="Bodycopy"/>
      </w:pPr>
    </w:p>
    <w:p w:rsidR="00227051" w:rsidRDefault="00227051" w:rsidP="00227051">
      <w:pPr>
        <w:pStyle w:val="Bodycopy"/>
      </w:pPr>
      <w:r>
        <w:t xml:space="preserve">You will notice the YTD ETD is higher that is what is being shown in the frontend which abides to the logic of the story. </w:t>
      </w:r>
    </w:p>
    <w:p w:rsidR="001276C9" w:rsidRDefault="00227051" w:rsidP="001276C9">
      <w:pPr>
        <w:pStyle w:val="Bodycopy"/>
        <w:ind w:left="-851"/>
      </w:pPr>
      <w:r>
        <w:br/>
      </w:r>
      <w:r>
        <w:br/>
      </w:r>
      <w:r>
        <w:rPr>
          <w:noProof/>
          <w:lang w:val="en-NZ" w:eastAsia="en-NZ"/>
        </w:rPr>
        <w:drawing>
          <wp:inline distT="0" distB="0" distL="0" distR="0" wp14:anchorId="2C925C76" wp14:editId="11F8AA4A">
            <wp:extent cx="5208854" cy="1767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9901" cy="1778377"/>
                    </a:xfrm>
                    <a:prstGeom prst="rect">
                      <a:avLst/>
                    </a:prstGeom>
                  </pic:spPr>
                </pic:pic>
              </a:graphicData>
            </a:graphic>
          </wp:inline>
        </w:drawing>
      </w:r>
    </w:p>
    <w:p w:rsidR="001276C9" w:rsidRDefault="003D66EE" w:rsidP="001276C9">
      <w:pPr>
        <w:pStyle w:val="Bodycopy"/>
        <w:rPr>
          <w:u w:val="single"/>
        </w:rPr>
      </w:pPr>
      <w:r w:rsidRPr="003D66EE">
        <w:rPr>
          <w:u w:val="single"/>
        </w:rPr>
        <w:t xml:space="preserve">Expand the </w:t>
      </w:r>
      <w:proofErr w:type="spellStart"/>
      <w:proofErr w:type="gramStart"/>
      <w:r w:rsidRPr="003D66EE">
        <w:rPr>
          <w:u w:val="single"/>
        </w:rPr>
        <w:t>dbo.FlightFeedEtd</w:t>
      </w:r>
      <w:proofErr w:type="spellEnd"/>
      <w:proofErr w:type="gramEnd"/>
      <w:r w:rsidRPr="003D66EE">
        <w:rPr>
          <w:u w:val="single"/>
        </w:rPr>
        <w:t xml:space="preserve">  table to show there is a history table. Explain that this is being stretched full to Azure</w:t>
      </w:r>
    </w:p>
    <w:p w:rsidR="003D66EE" w:rsidRPr="003D66EE" w:rsidRDefault="003D66EE" w:rsidP="003D66EE">
      <w:pPr>
        <w:pStyle w:val="Bodycopy"/>
        <w:jc w:val="center"/>
        <w:rPr>
          <w:u w:val="single"/>
        </w:rPr>
      </w:pPr>
    </w:p>
    <w:p w:rsidR="003D66EE" w:rsidRDefault="003D66EE" w:rsidP="003D66EE">
      <w:pPr>
        <w:pStyle w:val="Bodycopy"/>
        <w:jc w:val="center"/>
        <w:rPr>
          <w:lang w:val="en-NZ" w:eastAsia="en-NZ"/>
        </w:rPr>
      </w:pPr>
      <w:r>
        <w:rPr>
          <w:noProof/>
          <w:lang w:val="en-NZ" w:eastAsia="en-NZ"/>
        </w:rPr>
        <w:drawing>
          <wp:inline distT="0" distB="0" distL="0" distR="0" wp14:anchorId="5EE1137E" wp14:editId="7BB5C454">
            <wp:extent cx="2484120" cy="111666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33018" cy="1138642"/>
                    </a:xfrm>
                    <a:prstGeom prst="rect">
                      <a:avLst/>
                    </a:prstGeom>
                  </pic:spPr>
                </pic:pic>
              </a:graphicData>
            </a:graphic>
          </wp:inline>
        </w:drawing>
      </w:r>
    </w:p>
    <w:p w:rsidR="009A6DBB" w:rsidRDefault="009A6DBB" w:rsidP="00C072D7">
      <w:pPr>
        <w:pStyle w:val="Bodycopy"/>
        <w:rPr>
          <w:lang w:val="en-NZ" w:eastAsia="en-NZ"/>
        </w:rPr>
      </w:pPr>
    </w:p>
    <w:p w:rsidR="009A6DBB" w:rsidRDefault="009A6DBB" w:rsidP="00C072D7">
      <w:pPr>
        <w:pStyle w:val="Bodycopy"/>
        <w:rPr>
          <w:lang w:val="en-NZ" w:eastAsia="en-NZ"/>
        </w:rPr>
      </w:pPr>
    </w:p>
    <w:p w:rsidR="009A6DBB" w:rsidRDefault="009A6DBB" w:rsidP="00C072D7">
      <w:pPr>
        <w:pStyle w:val="Bodycopy"/>
        <w:rPr>
          <w:lang w:val="en-NZ" w:eastAsia="en-NZ"/>
        </w:rPr>
      </w:pPr>
    </w:p>
    <w:p w:rsidR="009A6DBB" w:rsidRDefault="003D66EE" w:rsidP="00C072D7">
      <w:pPr>
        <w:pStyle w:val="Bodycopy"/>
        <w:rPr>
          <w:lang w:val="en-NZ" w:eastAsia="en-NZ"/>
        </w:rPr>
      </w:pPr>
      <w:r>
        <w:rPr>
          <w:lang w:val="en-NZ" w:eastAsia="en-NZ"/>
        </w:rPr>
        <w:lastRenderedPageBreak/>
        <w:t>Check the monitor page to show the values in the history are bei</w:t>
      </w:r>
      <w:r w:rsidR="006E618E">
        <w:rPr>
          <w:lang w:val="en-NZ" w:eastAsia="en-NZ"/>
        </w:rPr>
        <w:t>ng fully stretched in A</w:t>
      </w:r>
      <w:r>
        <w:rPr>
          <w:lang w:val="en-NZ" w:eastAsia="en-NZ"/>
        </w:rPr>
        <w:t>zure</w:t>
      </w:r>
      <w:r w:rsidR="006E618E">
        <w:rPr>
          <w:lang w:val="en-NZ" w:eastAsia="en-NZ"/>
        </w:rPr>
        <w:t xml:space="preserve">. </w:t>
      </w:r>
      <w:r w:rsidR="006E618E" w:rsidRPr="009A6DBB">
        <w:rPr>
          <w:u w:val="single"/>
          <w:lang w:val="en-NZ" w:eastAsia="en-NZ"/>
        </w:rPr>
        <w:t>Point out the transaction count</w:t>
      </w:r>
      <w:r w:rsidR="006E618E">
        <w:rPr>
          <w:lang w:val="en-NZ" w:eastAsia="en-NZ"/>
        </w:rPr>
        <w:t xml:space="preserve"> – you will need to bring this up after the transaction has been completed later in the demo.</w:t>
      </w:r>
    </w:p>
    <w:p w:rsidR="009A6DBB" w:rsidRDefault="009A6DBB" w:rsidP="00C072D7">
      <w:pPr>
        <w:pStyle w:val="Bodycopy"/>
        <w:rPr>
          <w:lang w:val="en-NZ" w:eastAsia="en-NZ"/>
        </w:rPr>
      </w:pPr>
      <w:r>
        <w:t xml:space="preserve">In the object explorer, </w:t>
      </w:r>
      <w:r>
        <w:br/>
      </w:r>
      <w:r w:rsidRPr="009A6DBB">
        <w:rPr>
          <w:i/>
        </w:rPr>
        <w:t xml:space="preserve">right-click </w:t>
      </w:r>
      <w:proofErr w:type="spellStart"/>
      <w:r w:rsidRPr="009A6DBB">
        <w:rPr>
          <w:i/>
        </w:rPr>
        <w:t>stretchdemodb</w:t>
      </w:r>
      <w:proofErr w:type="spellEnd"/>
      <w:r w:rsidRPr="009A6DBB">
        <w:rPr>
          <w:i/>
        </w:rPr>
        <w:t xml:space="preserve"> &gt; tasks  &gt;  stretch &gt; monitor</w:t>
      </w:r>
      <w:r w:rsidR="003D66EE">
        <w:rPr>
          <w:lang w:val="en-NZ" w:eastAsia="en-NZ"/>
        </w:rPr>
        <w:br/>
      </w:r>
    </w:p>
    <w:p w:rsidR="009A6DBB" w:rsidRDefault="003D66EE" w:rsidP="009A6DBB">
      <w:pPr>
        <w:pStyle w:val="Bodycopy"/>
        <w:ind w:left="-993"/>
        <w:jc w:val="center"/>
        <w:rPr>
          <w:b/>
          <w:lang w:val="en-NZ" w:eastAsia="en-NZ"/>
        </w:rPr>
      </w:pPr>
      <w:r>
        <w:rPr>
          <w:lang w:val="en-NZ" w:eastAsia="en-NZ"/>
        </w:rPr>
        <w:br/>
      </w:r>
      <w:r w:rsidR="009A6DBB">
        <w:rPr>
          <w:b/>
          <w:noProof/>
          <w:lang w:val="en-NZ" w:eastAsia="en-NZ"/>
        </w:rPr>
        <w:drawing>
          <wp:inline distT="0" distB="0" distL="0" distR="0">
            <wp:extent cx="4335780" cy="2441283"/>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5715" cy="2452508"/>
                    </a:xfrm>
                    <a:prstGeom prst="rect">
                      <a:avLst/>
                    </a:prstGeom>
                    <a:noFill/>
                    <a:ln>
                      <a:noFill/>
                    </a:ln>
                  </pic:spPr>
                </pic:pic>
              </a:graphicData>
            </a:graphic>
          </wp:inline>
        </w:drawing>
      </w:r>
    </w:p>
    <w:p w:rsidR="003D66EE" w:rsidRDefault="003D66EE" w:rsidP="003D66EE">
      <w:pPr>
        <w:pStyle w:val="Bodycopy"/>
        <w:rPr>
          <w:u w:val="single"/>
          <w:lang w:val="en-NZ" w:eastAsia="en-NZ"/>
        </w:rPr>
      </w:pPr>
      <w:r w:rsidRPr="003D66EE">
        <w:rPr>
          <w:u w:val="single"/>
          <w:lang w:val="en-NZ" w:eastAsia="en-NZ"/>
        </w:rPr>
        <w:t>Switch back to the front end website</w:t>
      </w:r>
    </w:p>
    <w:p w:rsidR="009A6DBB" w:rsidRDefault="003D66EE" w:rsidP="003D66EE">
      <w:pPr>
        <w:pStyle w:val="Bodycopy"/>
        <w:rPr>
          <w:noProof/>
          <w:lang w:val="en-NZ" w:eastAsia="en-NZ"/>
        </w:rPr>
      </w:pPr>
      <w:r w:rsidRPr="003D66EE">
        <w:rPr>
          <w:lang w:val="en-NZ" w:eastAsia="en-NZ"/>
        </w:rPr>
        <w:t xml:space="preserve">After deciding on the </w:t>
      </w:r>
      <w:r>
        <w:rPr>
          <w:lang w:val="en-NZ" w:eastAsia="en-NZ"/>
        </w:rPr>
        <w:t xml:space="preserve">flight in the previous steps, click on the yellow PURCHASE button to proceed to the payment details modal. </w:t>
      </w:r>
      <w:r>
        <w:rPr>
          <w:lang w:val="en-NZ" w:eastAsia="en-NZ"/>
        </w:rPr>
        <w:br/>
      </w:r>
      <w:r>
        <w:rPr>
          <w:lang w:val="en-NZ" w:eastAsia="en-NZ"/>
        </w:rPr>
        <w:br/>
        <w:t>You only need to select the card from the dropdown, the rest of the information will be populated. See image below for expected input.</w:t>
      </w:r>
      <w:r w:rsidR="009A6DBB" w:rsidRPr="009A6DBB">
        <w:rPr>
          <w:noProof/>
          <w:lang w:val="en-NZ" w:eastAsia="en-NZ"/>
        </w:rPr>
        <w:t xml:space="preserve"> </w:t>
      </w:r>
    </w:p>
    <w:p w:rsidR="000B15F4" w:rsidRDefault="009A6DBB" w:rsidP="009A6DBB">
      <w:pPr>
        <w:pStyle w:val="Bodycopy"/>
        <w:jc w:val="center"/>
        <w:rPr>
          <w:lang w:val="en-NZ" w:eastAsia="en-NZ"/>
        </w:rPr>
      </w:pPr>
      <w:r>
        <w:rPr>
          <w:noProof/>
          <w:lang w:val="en-NZ" w:eastAsia="en-NZ"/>
        </w:rPr>
        <w:drawing>
          <wp:inline distT="0" distB="0" distL="0" distR="0" wp14:anchorId="6CE82506" wp14:editId="20E1403B">
            <wp:extent cx="1790700" cy="31710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3314" cy="3228787"/>
                    </a:xfrm>
                    <a:prstGeom prst="rect">
                      <a:avLst/>
                    </a:prstGeom>
                    <a:noFill/>
                    <a:ln>
                      <a:noFill/>
                    </a:ln>
                  </pic:spPr>
                </pic:pic>
              </a:graphicData>
            </a:graphic>
          </wp:inline>
        </w:drawing>
      </w:r>
    </w:p>
    <w:p w:rsidR="008B2C32" w:rsidRDefault="000B15F4" w:rsidP="000B15F4">
      <w:pPr>
        <w:pStyle w:val="Bodycopy"/>
        <w:rPr>
          <w:b/>
          <w:lang w:val="en-NZ" w:eastAsia="en-NZ"/>
        </w:rPr>
      </w:pPr>
      <w:r>
        <w:rPr>
          <w:u w:val="single"/>
          <w:lang w:val="en-NZ" w:eastAsia="en-NZ"/>
        </w:rPr>
        <w:lastRenderedPageBreak/>
        <w:t>Click process to complete the transaction and be redirected to the customer profile.</w:t>
      </w:r>
      <w:r>
        <w:rPr>
          <w:u w:val="single"/>
          <w:lang w:val="en-NZ" w:eastAsia="en-NZ"/>
        </w:rPr>
        <w:br/>
      </w:r>
    </w:p>
    <w:p w:rsidR="000B15F4" w:rsidRDefault="000B15F4" w:rsidP="000B15F4">
      <w:pPr>
        <w:pStyle w:val="Bodycopy"/>
        <w:rPr>
          <w:b/>
          <w:u w:val="single"/>
          <w:lang w:val="en-NZ" w:eastAsia="en-NZ"/>
        </w:rPr>
      </w:pPr>
      <w:r w:rsidRPr="000B15F4">
        <w:rPr>
          <w:b/>
          <w:lang w:val="en-NZ" w:eastAsia="en-NZ"/>
        </w:rPr>
        <w:t>4.</w:t>
      </w:r>
      <w:r>
        <w:rPr>
          <w:b/>
          <w:u w:val="single"/>
          <w:lang w:val="en-NZ" w:eastAsia="en-NZ"/>
        </w:rPr>
        <w:t xml:space="preserve"> Customer Profile</w:t>
      </w:r>
    </w:p>
    <w:p w:rsidR="008B2C32" w:rsidRDefault="008B2C32" w:rsidP="000B15F4">
      <w:pPr>
        <w:pStyle w:val="Bodycopy"/>
        <w:rPr>
          <w:lang w:val="en-NZ" w:eastAsia="en-NZ"/>
        </w:rPr>
      </w:pPr>
      <w:r>
        <w:rPr>
          <w:lang w:val="en-NZ" w:eastAsia="en-NZ"/>
        </w:rPr>
        <w:t xml:space="preserve">The purpose of this page is to highlight partially stretching a DB based on a query and also stretching Always Encrypted columns. </w:t>
      </w:r>
      <w:r>
        <w:rPr>
          <w:lang w:val="en-NZ" w:eastAsia="en-NZ"/>
        </w:rPr>
        <w:br/>
        <w:t>You will be required to switch to the DB for this part.  Below are the elements you will be interacting with.</w:t>
      </w:r>
    </w:p>
    <w:p w:rsidR="008B2C32" w:rsidRDefault="008B2C32" w:rsidP="008B2C32">
      <w:pPr>
        <w:pStyle w:val="Bodycopy"/>
        <w:ind w:left="-851"/>
        <w:rPr>
          <w:lang w:val="en-NZ" w:eastAsia="en-NZ"/>
        </w:rPr>
      </w:pPr>
      <w:r>
        <w:rPr>
          <w:lang w:val="en-NZ" w:eastAsia="en-NZ"/>
        </w:rPr>
        <w:br/>
      </w:r>
      <w:r>
        <w:rPr>
          <w:noProof/>
          <w:lang w:val="en-NZ" w:eastAsia="en-NZ"/>
        </w:rPr>
        <w:drawing>
          <wp:inline distT="0" distB="0" distL="0" distR="0" wp14:anchorId="01B24D5B" wp14:editId="304E517C">
            <wp:extent cx="5360207" cy="2575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7851" cy="2593648"/>
                    </a:xfrm>
                    <a:prstGeom prst="rect">
                      <a:avLst/>
                    </a:prstGeom>
                    <a:noFill/>
                    <a:ln>
                      <a:noFill/>
                    </a:ln>
                  </pic:spPr>
                </pic:pic>
              </a:graphicData>
            </a:graphic>
          </wp:inline>
        </w:drawing>
      </w:r>
    </w:p>
    <w:p w:rsidR="00A858DA" w:rsidRDefault="008B2C32" w:rsidP="000B15F4">
      <w:pPr>
        <w:pStyle w:val="Bodycopy"/>
        <w:rPr>
          <w:lang w:val="en-NZ" w:eastAsia="en-NZ"/>
        </w:rPr>
      </w:pPr>
      <w:r>
        <w:rPr>
          <w:lang w:val="en-NZ" w:eastAsia="en-NZ"/>
        </w:rPr>
        <w:br/>
      </w:r>
      <w:r w:rsidR="00A858DA">
        <w:rPr>
          <w:lang w:val="en-NZ" w:eastAsia="en-NZ"/>
        </w:rPr>
        <w:t>The activity history shows Jamie Campbell’s flight bookings. It is important to note that any transaction from before 1-1-2014</w:t>
      </w:r>
      <w:r w:rsidR="0024501F">
        <w:rPr>
          <w:lang w:val="en-NZ" w:eastAsia="en-NZ"/>
        </w:rPr>
        <w:t xml:space="preserve"> is being stretched to Azure based on a filter. The top flight is the one you just purchased.</w:t>
      </w:r>
      <w:r w:rsidR="00A858DA">
        <w:rPr>
          <w:lang w:val="en-NZ" w:eastAsia="en-NZ"/>
        </w:rPr>
        <w:br/>
      </w:r>
      <w:r w:rsidR="00A858DA">
        <w:rPr>
          <w:lang w:val="en-NZ" w:eastAsia="en-NZ"/>
        </w:rPr>
        <w:br/>
      </w:r>
      <w:r w:rsidR="0024501F">
        <w:rPr>
          <w:lang w:val="en-NZ" w:eastAsia="en-NZ"/>
        </w:rPr>
        <w:t xml:space="preserve">You will be able to see the rows that are stretched </w:t>
      </w:r>
      <w:r w:rsidR="009A6DBB">
        <w:rPr>
          <w:lang w:val="en-NZ" w:eastAsia="en-NZ"/>
        </w:rPr>
        <w:t xml:space="preserve">and which are local in the stretch monitor. </w:t>
      </w:r>
    </w:p>
    <w:p w:rsidR="00216B35" w:rsidRPr="009A6DBB" w:rsidRDefault="009A6DBB" w:rsidP="009A6DBB">
      <w:pPr>
        <w:pStyle w:val="Bodycopy"/>
        <w:ind w:hanging="709"/>
        <w:rPr>
          <w:lang w:val="en-NZ" w:eastAsia="en-NZ"/>
        </w:rPr>
      </w:pPr>
      <w:r>
        <w:rPr>
          <w:b/>
          <w:noProof/>
          <w:lang w:val="en-NZ" w:eastAsia="en-NZ"/>
        </w:rPr>
        <w:drawing>
          <wp:inline distT="0" distB="0" distL="0" distR="0">
            <wp:extent cx="4758067" cy="2324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8067" cy="2324100"/>
                    </a:xfrm>
                    <a:prstGeom prst="rect">
                      <a:avLst/>
                    </a:prstGeom>
                    <a:noFill/>
                    <a:ln>
                      <a:noFill/>
                    </a:ln>
                  </pic:spPr>
                </pic:pic>
              </a:graphicData>
            </a:graphic>
          </wp:inline>
        </w:drawing>
      </w:r>
      <w:r w:rsidR="008B2C32">
        <w:rPr>
          <w:lang w:val="en-NZ" w:eastAsia="en-NZ"/>
        </w:rPr>
        <w:br/>
      </w:r>
    </w:p>
    <w:p w:rsidR="0024501F" w:rsidRDefault="00A858DA" w:rsidP="000B15F4">
      <w:pPr>
        <w:pStyle w:val="Bodycopy"/>
        <w:rPr>
          <w:u w:val="single"/>
          <w:lang w:val="en-NZ" w:eastAsia="en-NZ"/>
        </w:rPr>
      </w:pPr>
      <w:r w:rsidRPr="00A858DA">
        <w:rPr>
          <w:u w:val="single"/>
          <w:lang w:val="en-NZ" w:eastAsia="en-NZ"/>
        </w:rPr>
        <w:lastRenderedPageBreak/>
        <w:t>Select PAYMENT HISTORY</w:t>
      </w:r>
      <w:r w:rsidR="003D66EE" w:rsidRPr="00A858DA">
        <w:rPr>
          <w:u w:val="single"/>
          <w:lang w:val="en-NZ" w:eastAsia="en-NZ"/>
        </w:rPr>
        <w:br/>
      </w:r>
    </w:p>
    <w:p w:rsidR="00E37FC0" w:rsidRDefault="0024501F" w:rsidP="000B15F4">
      <w:pPr>
        <w:pStyle w:val="Bodycopy"/>
        <w:rPr>
          <w:lang w:val="en-NZ" w:eastAsia="en-NZ"/>
        </w:rPr>
      </w:pPr>
      <w:r>
        <w:rPr>
          <w:lang w:val="en-NZ" w:eastAsia="en-NZ"/>
        </w:rPr>
        <w:t xml:space="preserve">The history shows credit card information and purchase details that is actually encrypted in the DB. </w:t>
      </w:r>
      <w:r w:rsidR="00E37FC0">
        <w:rPr>
          <w:lang w:val="en-NZ" w:eastAsia="en-NZ"/>
        </w:rPr>
        <w:t>As well as being completely stretched seamlessly.</w:t>
      </w:r>
    </w:p>
    <w:p w:rsidR="00E37FC0" w:rsidRDefault="0024501F" w:rsidP="000B15F4">
      <w:pPr>
        <w:pStyle w:val="Bodycopy"/>
        <w:rPr>
          <w:lang w:val="en-NZ" w:eastAsia="en-NZ"/>
        </w:rPr>
      </w:pPr>
      <w:r>
        <w:rPr>
          <w:lang w:val="en-NZ" w:eastAsia="en-NZ"/>
        </w:rPr>
        <w:t>It is important to touch on that this is seamlessly handled in the API that calls the endpoint by just installing a client certificate</w:t>
      </w:r>
      <w:r w:rsidR="00E37FC0">
        <w:rPr>
          <w:lang w:val="en-NZ" w:eastAsia="en-NZ"/>
        </w:rPr>
        <w:t xml:space="preserve"> on the API server</w:t>
      </w:r>
      <w:r>
        <w:rPr>
          <w:lang w:val="en-NZ" w:eastAsia="en-NZ"/>
        </w:rPr>
        <w:t xml:space="preserve">. </w:t>
      </w:r>
    </w:p>
    <w:p w:rsidR="00E37FC0" w:rsidRDefault="00216B35" w:rsidP="000B15F4">
      <w:pPr>
        <w:pStyle w:val="Bodycopy"/>
        <w:rPr>
          <w:lang w:val="en-NZ" w:eastAsia="en-NZ"/>
        </w:rPr>
      </w:pPr>
      <w:r>
        <w:rPr>
          <w:noProof/>
          <w:lang w:val="en-NZ" w:eastAsia="en-NZ"/>
        </w:rPr>
        <w:drawing>
          <wp:inline distT="0" distB="0" distL="0" distR="0" wp14:anchorId="23409BBD" wp14:editId="274BE6C7">
            <wp:extent cx="4297680" cy="214185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7680" cy="2141855"/>
                    </a:xfrm>
                    <a:prstGeom prst="rect">
                      <a:avLst/>
                    </a:prstGeom>
                  </pic:spPr>
                </pic:pic>
              </a:graphicData>
            </a:graphic>
          </wp:inline>
        </w:drawing>
      </w:r>
    </w:p>
    <w:p w:rsidR="00E37FC0" w:rsidRDefault="0024501F" w:rsidP="000B15F4">
      <w:pPr>
        <w:pStyle w:val="Bodycopy"/>
        <w:rPr>
          <w:u w:val="single"/>
          <w:lang w:val="en-NZ" w:eastAsia="en-NZ"/>
        </w:rPr>
      </w:pPr>
      <w:r>
        <w:rPr>
          <w:lang w:val="en-NZ" w:eastAsia="en-NZ"/>
        </w:rPr>
        <w:br/>
      </w:r>
      <w:r w:rsidR="00E37FC0" w:rsidRPr="00E37FC0">
        <w:rPr>
          <w:u w:val="single"/>
          <w:lang w:val="en-NZ" w:eastAsia="en-NZ"/>
        </w:rPr>
        <w:t>Switch to the database</w:t>
      </w:r>
      <w:r w:rsidR="00E37FC0">
        <w:rPr>
          <w:u w:val="single"/>
          <w:lang w:val="en-NZ" w:eastAsia="en-NZ"/>
        </w:rPr>
        <w:t xml:space="preserve"> and run the following query</w:t>
      </w:r>
    </w:p>
    <w:p w:rsidR="00E37FC0" w:rsidRDefault="00E37FC0" w:rsidP="00E37FC0">
      <w:pPr>
        <w:autoSpaceDE w:val="0"/>
        <w:autoSpaceDN w:val="0"/>
        <w:adjustRightInd w:val="0"/>
        <w:rPr>
          <w:rFonts w:ascii="Consolas" w:hAnsi="Consolas" w:cs="Consolas"/>
          <w:sz w:val="19"/>
          <w:szCs w:val="19"/>
          <w:lang w:val="en-NZ"/>
        </w:rPr>
      </w:pPr>
      <w:r>
        <w:rPr>
          <w:rFonts w:ascii="Consolas" w:hAnsi="Consolas" w:cs="Consolas"/>
          <w:color w:val="0000FF"/>
          <w:sz w:val="19"/>
          <w:szCs w:val="19"/>
          <w:lang w:val="en-NZ"/>
        </w:rPr>
        <w:t>Use</w:t>
      </w:r>
      <w:r>
        <w:rPr>
          <w:rFonts w:ascii="Consolas" w:hAnsi="Consolas" w:cs="Consolas"/>
          <w:sz w:val="19"/>
          <w:szCs w:val="19"/>
          <w:lang w:val="en-NZ"/>
        </w:rPr>
        <w:t xml:space="preserve"> </w:t>
      </w:r>
      <w:proofErr w:type="spellStart"/>
      <w:r>
        <w:rPr>
          <w:rFonts w:ascii="Consolas" w:hAnsi="Consolas" w:cs="Consolas"/>
          <w:sz w:val="19"/>
          <w:szCs w:val="19"/>
          <w:lang w:val="en-NZ"/>
        </w:rPr>
        <w:t>stretchdemodb</w:t>
      </w:r>
      <w:proofErr w:type="spellEnd"/>
    </w:p>
    <w:p w:rsidR="00E37FC0" w:rsidRDefault="00E37FC0" w:rsidP="00E37FC0">
      <w:pPr>
        <w:autoSpaceDE w:val="0"/>
        <w:autoSpaceDN w:val="0"/>
        <w:adjustRightInd w:val="0"/>
        <w:rPr>
          <w:rFonts w:ascii="Consolas" w:hAnsi="Consolas" w:cs="Consolas"/>
          <w:sz w:val="19"/>
          <w:szCs w:val="19"/>
          <w:lang w:val="en-NZ"/>
        </w:rPr>
      </w:pPr>
    </w:p>
    <w:p w:rsidR="00E37FC0" w:rsidRDefault="00E37FC0" w:rsidP="00E37FC0">
      <w:pPr>
        <w:autoSpaceDE w:val="0"/>
        <w:autoSpaceDN w:val="0"/>
        <w:adjustRightInd w:val="0"/>
        <w:rPr>
          <w:rFonts w:ascii="Consolas" w:hAnsi="Consolas" w:cs="Consolas"/>
          <w:sz w:val="19"/>
          <w:szCs w:val="19"/>
          <w:lang w:val="en-NZ"/>
        </w:rPr>
      </w:pPr>
      <w:r>
        <w:rPr>
          <w:rFonts w:ascii="Consolas" w:hAnsi="Consolas" w:cs="Consolas"/>
          <w:color w:val="0000FF"/>
          <w:sz w:val="19"/>
          <w:szCs w:val="19"/>
          <w:lang w:val="en-NZ"/>
        </w:rPr>
        <w:t>SELECT</w:t>
      </w:r>
      <w:r>
        <w:rPr>
          <w:rFonts w:ascii="Consolas" w:hAnsi="Consolas" w:cs="Consolas"/>
          <w:sz w:val="19"/>
          <w:szCs w:val="19"/>
          <w:lang w:val="en-NZ"/>
        </w:rPr>
        <w:t xml:space="preserve"> </w:t>
      </w:r>
      <w:r>
        <w:rPr>
          <w:rFonts w:ascii="Consolas" w:hAnsi="Consolas" w:cs="Consolas"/>
          <w:color w:val="808080"/>
          <w:sz w:val="19"/>
          <w:szCs w:val="19"/>
          <w:lang w:val="en-NZ"/>
        </w:rPr>
        <w:t>*</w:t>
      </w:r>
    </w:p>
    <w:p w:rsidR="00E37FC0" w:rsidRDefault="00E37FC0" w:rsidP="00E37FC0">
      <w:pPr>
        <w:autoSpaceDE w:val="0"/>
        <w:autoSpaceDN w:val="0"/>
        <w:adjustRightInd w:val="0"/>
        <w:rPr>
          <w:rFonts w:ascii="Consolas" w:hAnsi="Consolas" w:cs="Consolas"/>
          <w:sz w:val="19"/>
          <w:szCs w:val="19"/>
          <w:lang w:val="en-NZ"/>
        </w:rPr>
      </w:pPr>
      <w:r>
        <w:rPr>
          <w:rFonts w:ascii="Consolas" w:hAnsi="Consolas" w:cs="Consolas"/>
          <w:color w:val="0000FF"/>
          <w:sz w:val="19"/>
          <w:szCs w:val="19"/>
          <w:lang w:val="en-NZ"/>
        </w:rPr>
        <w:t>FROM</w:t>
      </w:r>
      <w:r>
        <w:rPr>
          <w:rFonts w:ascii="Consolas" w:hAnsi="Consolas" w:cs="Consolas"/>
          <w:sz w:val="19"/>
          <w:szCs w:val="19"/>
          <w:lang w:val="en-NZ"/>
        </w:rPr>
        <w:t xml:space="preserve"> [</w:t>
      </w:r>
      <w:proofErr w:type="spellStart"/>
      <w:r>
        <w:rPr>
          <w:rFonts w:ascii="Consolas" w:hAnsi="Consolas" w:cs="Consolas"/>
          <w:sz w:val="19"/>
          <w:szCs w:val="19"/>
          <w:lang w:val="en-NZ"/>
        </w:rPr>
        <w:t>dbo</w:t>
      </w:r>
      <w:proofErr w:type="spellEnd"/>
      <w:proofErr w:type="gramStart"/>
      <w:r>
        <w:rPr>
          <w:rFonts w:ascii="Consolas" w:hAnsi="Consolas" w:cs="Consolas"/>
          <w:sz w:val="19"/>
          <w:szCs w:val="19"/>
          <w:lang w:val="en-NZ"/>
        </w:rPr>
        <w:t>]</w:t>
      </w:r>
      <w:r>
        <w:rPr>
          <w:rFonts w:ascii="Consolas" w:hAnsi="Consolas" w:cs="Consolas"/>
          <w:color w:val="808080"/>
          <w:sz w:val="19"/>
          <w:szCs w:val="19"/>
          <w:lang w:val="en-NZ"/>
        </w:rPr>
        <w:t>.</w:t>
      </w:r>
      <w:r>
        <w:rPr>
          <w:rFonts w:ascii="Consolas" w:hAnsi="Consolas" w:cs="Consolas"/>
          <w:sz w:val="19"/>
          <w:szCs w:val="19"/>
          <w:lang w:val="en-NZ"/>
        </w:rPr>
        <w:t>[</w:t>
      </w:r>
      <w:proofErr w:type="gramEnd"/>
      <w:r>
        <w:rPr>
          <w:rFonts w:ascii="Consolas" w:hAnsi="Consolas" w:cs="Consolas"/>
          <w:sz w:val="19"/>
          <w:szCs w:val="19"/>
          <w:lang w:val="en-NZ"/>
        </w:rPr>
        <w:t>Transactions]</w:t>
      </w:r>
    </w:p>
    <w:p w:rsidR="00E37FC0" w:rsidRDefault="00E37FC0" w:rsidP="00E37FC0">
      <w:pPr>
        <w:autoSpaceDE w:val="0"/>
        <w:autoSpaceDN w:val="0"/>
        <w:adjustRightInd w:val="0"/>
        <w:rPr>
          <w:rFonts w:ascii="Consolas" w:hAnsi="Consolas" w:cs="Consolas"/>
          <w:sz w:val="19"/>
          <w:szCs w:val="19"/>
          <w:lang w:val="en-NZ"/>
        </w:rPr>
      </w:pPr>
      <w:r>
        <w:rPr>
          <w:rFonts w:ascii="Consolas" w:hAnsi="Consolas" w:cs="Consolas"/>
          <w:color w:val="0000FF"/>
          <w:sz w:val="19"/>
          <w:szCs w:val="19"/>
          <w:lang w:val="en-NZ"/>
        </w:rPr>
        <w:t>WHERE</w:t>
      </w:r>
      <w:r>
        <w:rPr>
          <w:rFonts w:ascii="Consolas" w:hAnsi="Consolas" w:cs="Consolas"/>
          <w:sz w:val="19"/>
          <w:szCs w:val="19"/>
          <w:lang w:val="en-NZ"/>
        </w:rPr>
        <w:t xml:space="preserve"> </w:t>
      </w:r>
      <w:proofErr w:type="spellStart"/>
      <w:r>
        <w:rPr>
          <w:rFonts w:ascii="Consolas" w:hAnsi="Consolas" w:cs="Consolas"/>
          <w:sz w:val="19"/>
          <w:szCs w:val="19"/>
          <w:lang w:val="en-NZ"/>
        </w:rPr>
        <w:t>CustId</w:t>
      </w:r>
      <w:proofErr w:type="spellEnd"/>
      <w:r>
        <w:rPr>
          <w:rFonts w:ascii="Consolas" w:hAnsi="Consolas" w:cs="Consolas"/>
          <w:sz w:val="19"/>
          <w:szCs w:val="19"/>
          <w:lang w:val="en-NZ"/>
        </w:rPr>
        <w:t xml:space="preserve"> </w:t>
      </w:r>
      <w:r>
        <w:rPr>
          <w:rFonts w:ascii="Consolas" w:hAnsi="Consolas" w:cs="Consolas"/>
          <w:color w:val="808080"/>
          <w:sz w:val="19"/>
          <w:szCs w:val="19"/>
          <w:lang w:val="en-NZ"/>
        </w:rPr>
        <w:t>=</w:t>
      </w:r>
      <w:r>
        <w:rPr>
          <w:rFonts w:ascii="Consolas" w:hAnsi="Consolas" w:cs="Consolas"/>
          <w:sz w:val="19"/>
          <w:szCs w:val="19"/>
          <w:lang w:val="en-NZ"/>
        </w:rPr>
        <w:t xml:space="preserve"> </w:t>
      </w:r>
      <w:r>
        <w:rPr>
          <w:rFonts w:ascii="Consolas" w:hAnsi="Consolas" w:cs="Consolas"/>
          <w:color w:val="FF0000"/>
          <w:sz w:val="19"/>
          <w:szCs w:val="19"/>
          <w:lang w:val="en-NZ"/>
        </w:rPr>
        <w:t>'00295'</w:t>
      </w:r>
      <w:r>
        <w:rPr>
          <w:rFonts w:ascii="Consolas" w:hAnsi="Consolas" w:cs="Consolas"/>
          <w:sz w:val="19"/>
          <w:szCs w:val="19"/>
          <w:lang w:val="en-NZ"/>
        </w:rPr>
        <w:t xml:space="preserve"> </w:t>
      </w:r>
    </w:p>
    <w:p w:rsidR="00E37FC0" w:rsidRDefault="00E37FC0" w:rsidP="00E37FC0">
      <w:pPr>
        <w:autoSpaceDE w:val="0"/>
        <w:autoSpaceDN w:val="0"/>
        <w:adjustRightInd w:val="0"/>
        <w:rPr>
          <w:rFonts w:ascii="Consolas" w:hAnsi="Consolas" w:cs="Consolas"/>
          <w:color w:val="0000FF"/>
          <w:sz w:val="19"/>
          <w:szCs w:val="19"/>
          <w:lang w:val="en-NZ"/>
        </w:rPr>
      </w:pPr>
      <w:r>
        <w:rPr>
          <w:rFonts w:ascii="Consolas" w:hAnsi="Consolas" w:cs="Consolas"/>
          <w:color w:val="0000FF"/>
          <w:sz w:val="19"/>
          <w:szCs w:val="19"/>
          <w:lang w:val="en-NZ"/>
        </w:rPr>
        <w:t>ORDER</w:t>
      </w:r>
      <w:r>
        <w:rPr>
          <w:rFonts w:ascii="Consolas" w:hAnsi="Consolas" w:cs="Consolas"/>
          <w:sz w:val="19"/>
          <w:szCs w:val="19"/>
          <w:lang w:val="en-NZ"/>
        </w:rPr>
        <w:t xml:space="preserve"> </w:t>
      </w:r>
      <w:r>
        <w:rPr>
          <w:rFonts w:ascii="Consolas" w:hAnsi="Consolas" w:cs="Consolas"/>
          <w:color w:val="0000FF"/>
          <w:sz w:val="19"/>
          <w:szCs w:val="19"/>
          <w:lang w:val="en-NZ"/>
        </w:rPr>
        <w:t>BY</w:t>
      </w:r>
      <w:r>
        <w:rPr>
          <w:rFonts w:ascii="Consolas" w:hAnsi="Consolas" w:cs="Consolas"/>
          <w:sz w:val="19"/>
          <w:szCs w:val="19"/>
          <w:lang w:val="en-NZ"/>
        </w:rPr>
        <w:t xml:space="preserve"> ID </w:t>
      </w:r>
      <w:r>
        <w:rPr>
          <w:rFonts w:ascii="Consolas" w:hAnsi="Consolas" w:cs="Consolas"/>
          <w:color w:val="0000FF"/>
          <w:sz w:val="19"/>
          <w:szCs w:val="19"/>
          <w:lang w:val="en-NZ"/>
        </w:rPr>
        <w:t>DESC</w:t>
      </w:r>
    </w:p>
    <w:p w:rsidR="00E37FC0" w:rsidRDefault="00E37FC0" w:rsidP="00E37FC0">
      <w:pPr>
        <w:autoSpaceDE w:val="0"/>
        <w:autoSpaceDN w:val="0"/>
        <w:adjustRightInd w:val="0"/>
        <w:rPr>
          <w:rFonts w:ascii="Consolas" w:hAnsi="Consolas" w:cs="Consolas"/>
          <w:color w:val="0000FF"/>
          <w:sz w:val="19"/>
          <w:szCs w:val="19"/>
          <w:lang w:val="en-NZ"/>
        </w:rPr>
      </w:pPr>
    </w:p>
    <w:p w:rsidR="00E37FC0" w:rsidRDefault="00E37FC0" w:rsidP="00E37FC0">
      <w:pPr>
        <w:autoSpaceDE w:val="0"/>
        <w:autoSpaceDN w:val="0"/>
        <w:adjustRightInd w:val="0"/>
        <w:rPr>
          <w:rFonts w:ascii="Consolas" w:hAnsi="Consolas" w:cs="Consolas"/>
          <w:color w:val="0000FF"/>
          <w:sz w:val="19"/>
          <w:szCs w:val="19"/>
          <w:lang w:val="en-NZ"/>
        </w:rPr>
      </w:pPr>
    </w:p>
    <w:p w:rsidR="00E37FC0" w:rsidRDefault="00E37FC0" w:rsidP="0074011B">
      <w:pPr>
        <w:pStyle w:val="Bodycopy"/>
        <w:rPr>
          <w:lang w:val="en-NZ" w:eastAsia="en-NZ"/>
        </w:rPr>
      </w:pPr>
      <w:r>
        <w:rPr>
          <w:lang w:val="en-NZ" w:eastAsia="en-NZ"/>
        </w:rPr>
        <w:t>This will return all the transaction in with the latest first, you can clearly see below the returned data is encrypted.</w:t>
      </w:r>
    </w:p>
    <w:p w:rsidR="00E37FC0" w:rsidRDefault="00E37FC0" w:rsidP="00E37FC0">
      <w:pPr>
        <w:pStyle w:val="Bodycopy"/>
        <w:ind w:left="-1134" w:firstLine="850"/>
        <w:rPr>
          <w:lang w:val="en-NZ" w:eastAsia="en-NZ"/>
        </w:rPr>
      </w:pPr>
      <w:r>
        <w:rPr>
          <w:lang w:val="en-NZ" w:eastAsia="en-NZ"/>
        </w:rPr>
        <w:br/>
      </w:r>
      <w:r>
        <w:rPr>
          <w:lang w:val="en-NZ" w:eastAsia="en-NZ"/>
        </w:rPr>
        <w:br/>
      </w:r>
      <w:r>
        <w:rPr>
          <w:noProof/>
          <w:lang w:val="en-NZ" w:eastAsia="en-NZ"/>
        </w:rPr>
        <w:drawing>
          <wp:inline distT="0" distB="0" distL="0" distR="0" wp14:anchorId="776CA703" wp14:editId="0C8E6EE1">
            <wp:extent cx="5444568" cy="19202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0872" cy="1929517"/>
                    </a:xfrm>
                    <a:prstGeom prst="rect">
                      <a:avLst/>
                    </a:prstGeom>
                  </pic:spPr>
                </pic:pic>
              </a:graphicData>
            </a:graphic>
          </wp:inline>
        </w:drawing>
      </w:r>
    </w:p>
    <w:p w:rsidR="00E37FC0" w:rsidRDefault="00E37FC0" w:rsidP="00E37FC0">
      <w:pPr>
        <w:pStyle w:val="Bodycopy"/>
        <w:ind w:left="-1134" w:firstLine="850"/>
        <w:rPr>
          <w:lang w:val="en-NZ" w:eastAsia="en-NZ"/>
        </w:rPr>
      </w:pPr>
    </w:p>
    <w:p w:rsidR="006E618E" w:rsidRDefault="00E37FC0" w:rsidP="00E37FC0">
      <w:pPr>
        <w:pStyle w:val="Bodycopy"/>
        <w:ind w:left="-284"/>
        <w:rPr>
          <w:lang w:val="en-NZ" w:eastAsia="en-NZ"/>
        </w:rPr>
      </w:pPr>
      <w:r>
        <w:rPr>
          <w:lang w:val="en-NZ" w:eastAsia="en-NZ"/>
        </w:rPr>
        <w:t xml:space="preserve">You can switch to the monitor to also show that the </w:t>
      </w:r>
      <w:proofErr w:type="spellStart"/>
      <w:proofErr w:type="gramStart"/>
      <w:r>
        <w:rPr>
          <w:lang w:val="en-NZ" w:eastAsia="en-NZ"/>
        </w:rPr>
        <w:t>dbo.transactions</w:t>
      </w:r>
      <w:proofErr w:type="spellEnd"/>
      <w:proofErr w:type="gramEnd"/>
      <w:r>
        <w:rPr>
          <w:lang w:val="en-NZ" w:eastAsia="en-NZ"/>
        </w:rPr>
        <w:t xml:space="preserve"> table is fully stretched to Azure</w:t>
      </w:r>
      <w:r w:rsidR="006E618E">
        <w:rPr>
          <w:lang w:val="en-NZ" w:eastAsia="en-NZ"/>
        </w:rPr>
        <w:t xml:space="preserve"> and contains a million+ rows</w:t>
      </w:r>
      <w:r>
        <w:rPr>
          <w:lang w:val="en-NZ" w:eastAsia="en-NZ"/>
        </w:rPr>
        <w:t>.</w:t>
      </w:r>
    </w:p>
    <w:p w:rsidR="00D919E7" w:rsidRDefault="006E618E" w:rsidP="00D919E7">
      <w:pPr>
        <w:pStyle w:val="Bodycopy"/>
        <w:ind w:left="-284"/>
        <w:rPr>
          <w:i/>
          <w:lang w:val="en-NZ" w:eastAsia="en-NZ"/>
        </w:rPr>
      </w:pPr>
      <w:r>
        <w:rPr>
          <w:lang w:val="en-NZ" w:eastAsia="en-NZ"/>
        </w:rPr>
        <w:t>You can also point out the remote count has increased by 1 transaction</w:t>
      </w:r>
      <w:r w:rsidR="00D919E7">
        <w:rPr>
          <w:lang w:val="en-NZ" w:eastAsia="en-NZ"/>
        </w:rPr>
        <w:br/>
      </w:r>
      <w:r w:rsidR="00D919E7" w:rsidRPr="00D919E7">
        <w:rPr>
          <w:i/>
          <w:lang w:val="en-NZ" w:eastAsia="en-NZ"/>
        </w:rPr>
        <w:t>(1042290 -&gt; 1042291)</w:t>
      </w:r>
      <w:r w:rsidR="00D919E7">
        <w:rPr>
          <w:i/>
          <w:lang w:val="en-NZ" w:eastAsia="en-NZ"/>
        </w:rPr>
        <w:t>.</w:t>
      </w:r>
    </w:p>
    <w:p w:rsidR="00E37FC0" w:rsidRPr="00D919E7" w:rsidRDefault="00E37FC0" w:rsidP="00D919E7">
      <w:pPr>
        <w:pStyle w:val="Bodycopy"/>
        <w:ind w:left="-993"/>
        <w:rPr>
          <w:lang w:val="en-NZ" w:eastAsia="en-NZ"/>
        </w:rPr>
      </w:pPr>
      <w:r>
        <w:rPr>
          <w:lang w:val="en-NZ" w:eastAsia="en-NZ"/>
        </w:rPr>
        <w:br/>
      </w:r>
      <w:r>
        <w:rPr>
          <w:lang w:val="en-NZ" w:eastAsia="en-NZ"/>
        </w:rPr>
        <w:br/>
      </w:r>
      <w:r w:rsidR="00D919E7">
        <w:rPr>
          <w:b/>
          <w:noProof/>
          <w:lang w:val="en-NZ" w:eastAsia="en-NZ"/>
        </w:rPr>
        <w:drawing>
          <wp:inline distT="0" distB="0" distL="0" distR="0">
            <wp:extent cx="5433358" cy="2697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0468" cy="2701010"/>
                    </a:xfrm>
                    <a:prstGeom prst="rect">
                      <a:avLst/>
                    </a:prstGeom>
                    <a:noFill/>
                    <a:ln>
                      <a:noFill/>
                    </a:ln>
                  </pic:spPr>
                </pic:pic>
              </a:graphicData>
            </a:graphic>
          </wp:inline>
        </w:drawing>
      </w:r>
    </w:p>
    <w:p w:rsidR="00E37FC0" w:rsidRDefault="00E37FC0" w:rsidP="00E37FC0">
      <w:pPr>
        <w:pStyle w:val="Bodycopy"/>
        <w:ind w:left="-284"/>
        <w:rPr>
          <w:b/>
          <w:lang w:val="en-NZ" w:eastAsia="en-NZ"/>
        </w:rPr>
      </w:pPr>
    </w:p>
    <w:p w:rsidR="00E37FC0" w:rsidRDefault="00E37FC0" w:rsidP="00E37FC0">
      <w:pPr>
        <w:pStyle w:val="Bodycopy"/>
        <w:ind w:left="-284"/>
        <w:rPr>
          <w:b/>
          <w:lang w:val="en-NZ" w:eastAsia="en-NZ"/>
        </w:rPr>
      </w:pPr>
    </w:p>
    <w:p w:rsidR="00E37FC0" w:rsidRDefault="00E37FC0" w:rsidP="00E37FC0">
      <w:pPr>
        <w:pStyle w:val="Bodycopy"/>
        <w:ind w:left="-284"/>
        <w:rPr>
          <w:b/>
          <w:lang w:val="en-NZ" w:eastAsia="en-NZ"/>
        </w:rPr>
      </w:pPr>
    </w:p>
    <w:p w:rsidR="00E37FC0" w:rsidRPr="00E37FC0" w:rsidRDefault="00E37FC0" w:rsidP="00E37FC0">
      <w:pPr>
        <w:pStyle w:val="Bodycopy"/>
        <w:ind w:left="-284"/>
        <w:rPr>
          <w:b/>
          <w:lang w:val="en-NZ" w:eastAsia="en-NZ"/>
        </w:rPr>
      </w:pPr>
      <w:r>
        <w:rPr>
          <w:b/>
          <w:lang w:val="en-NZ" w:eastAsia="en-NZ"/>
        </w:rPr>
        <w:t>End of demo.</w:t>
      </w:r>
    </w:p>
    <w:p w:rsidR="006B45CA" w:rsidRPr="00A858DA" w:rsidRDefault="006B45CA" w:rsidP="000B15F4">
      <w:pPr>
        <w:pStyle w:val="Bodycopy"/>
        <w:rPr>
          <w:u w:val="single"/>
          <w:lang w:val="en-NZ" w:eastAsia="en-NZ"/>
        </w:rPr>
      </w:pPr>
      <w:r w:rsidRPr="00A858DA">
        <w:rPr>
          <w:u w:val="single"/>
          <w:lang w:val="en-NZ" w:eastAsia="en-NZ"/>
        </w:rPr>
        <w:br w:type="page"/>
      </w:r>
    </w:p>
    <w:p w:rsidR="006B45CA" w:rsidRDefault="006B45CA" w:rsidP="006B45CA">
      <w:pPr>
        <w:rPr>
          <w:rFonts w:ascii="Segoe Semibold" w:hAnsi="Segoe Semibold"/>
          <w:sz w:val="20"/>
          <w:szCs w:val="20"/>
        </w:rPr>
      </w:pPr>
    </w:p>
    <w:p w:rsidR="00EF2F46" w:rsidRPr="00A32E0E" w:rsidRDefault="00EF2F46" w:rsidP="006B45CA">
      <w:pPr>
        <w:pStyle w:val="Bodycopy"/>
        <w:ind w:left="720"/>
        <w:rPr>
          <w:lang w:val="en-NZ" w:eastAsia="en-NZ"/>
        </w:rPr>
      </w:pPr>
    </w:p>
    <w:tbl>
      <w:tblPr>
        <w:tblStyle w:val="TableGrid"/>
        <w:tblpPr w:vertAnchor="text" w:horzAnchor="page" w:tblpX="732" w:tblpY="45"/>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DE4F4B" w:rsidRPr="008100CF" w:rsidTr="00C2377B">
        <w:trPr>
          <w:trHeight w:hRule="exact" w:val="3240"/>
        </w:trPr>
        <w:tc>
          <w:tcPr>
            <w:tcW w:w="3240" w:type="dxa"/>
            <w:shd w:val="clear" w:color="auto" w:fill="BB141A" w:themeFill="background2"/>
          </w:tcPr>
          <w:p w:rsidR="00DE4F4B" w:rsidRPr="00DE4F4B" w:rsidRDefault="00DE4F4B" w:rsidP="00CA0A52">
            <w:pPr>
              <w:pStyle w:val="Heading1"/>
              <w:framePr w:wrap="auto" w:vAnchor="margin" w:hAnchor="text" w:xAlign="left" w:yAlign="inline"/>
              <w:suppressOverlap w:val="0"/>
              <w:outlineLvl w:val="0"/>
            </w:pPr>
            <w:bookmarkStart w:id="4" w:name="_Toc453255778"/>
            <w:r>
              <w:t xml:space="preserve">Terms of </w:t>
            </w:r>
            <w:ins w:id="5" w:author="Author">
              <w:r w:rsidR="00D3414C">
                <w:t>U</w:t>
              </w:r>
            </w:ins>
            <w:del w:id="6" w:author="Author">
              <w:r w:rsidR="00CA0A52" w:rsidDel="00D3414C">
                <w:delText>u</w:delText>
              </w:r>
            </w:del>
            <w:r>
              <w:t>se</w:t>
            </w:r>
            <w:bookmarkEnd w:id="4"/>
            <w:r w:rsidRPr="00DE4F4B">
              <w:t xml:space="preserve"> </w:t>
            </w:r>
          </w:p>
        </w:tc>
      </w:tr>
    </w:tbl>
    <w:p w:rsidR="00DE4F4B" w:rsidRDefault="00DE4F4B" w:rsidP="00DE4F4B">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505050" w:themeColor="text1"/>
          <w:sz w:val="20"/>
          <w:szCs w:val="20"/>
        </w:rPr>
        <w:t>201</w:t>
      </w:r>
      <w:r w:rsidR="00D57F77">
        <w:rPr>
          <w:rFonts w:ascii="Segoe Semibold" w:hAnsi="Segoe Semibold"/>
          <w:color w:val="505050" w:themeColor="text1"/>
          <w:sz w:val="20"/>
          <w:szCs w:val="20"/>
        </w:rPr>
        <w:t>5</w:t>
      </w:r>
      <w:r>
        <w:rPr>
          <w:rFonts w:ascii="Segoe Semibold" w:hAnsi="Segoe Semibold"/>
          <w:sz w:val="20"/>
          <w:szCs w:val="20"/>
        </w:rPr>
        <w:t xml:space="preserve"> Microsoft Corporation. All rights reserved.</w:t>
      </w:r>
    </w:p>
    <w:p w:rsidR="00DE4F4B" w:rsidRDefault="00DE4F4B" w:rsidP="007339D6">
      <w:pPr>
        <w:pStyle w:val="Bodycopy"/>
      </w:pPr>
      <w:r>
        <w:t>By using this Hands-on Lab, you agree to the following terms:</w:t>
      </w:r>
    </w:p>
    <w:p w:rsidR="00DE4F4B" w:rsidRDefault="00DE4F4B" w:rsidP="007339D6">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rsidR="00DE4F4B" w:rsidRDefault="00DE4F4B" w:rsidP="007339D6">
      <w:pPr>
        <w:pStyle w:val="Bodycopy"/>
      </w:pPr>
      <w:r>
        <w:t>COPYING OR REPRODUCTION OF THE HANDS-ON LAB (OR ANY PORTION OF IT) TO ANY OTHER SERVER OR LOCATION FOR FURTHER REPRODUCTION OR REDISTRIBUTION IS EXPRESSLY PROHIBITED.</w:t>
      </w:r>
    </w:p>
    <w:p w:rsidR="00DE4F4B" w:rsidRDefault="00DE4F4B" w:rsidP="007339D6">
      <w:pPr>
        <w:pStyle w:val="Bodycopy"/>
      </w:pPr>
      <w:r>
        <w:t>THIS HANDS-ONLAB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rsidR="00DE4F4B" w:rsidRDefault="00DE4F4B" w:rsidP="007339D6">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rsidR="00DE4F4B" w:rsidRPr="00CA0A52" w:rsidRDefault="00DE4F4B" w:rsidP="00CA0A52">
      <w:pPr>
        <w:pStyle w:val="Bodycopy"/>
      </w:pPr>
      <w:r>
        <w:t xml:space="preserve">MICROSOFT CORPORATION HEREBY DISCLAIMS ALL WARRANTIES AND CONDITIONS WITH REGARD TO THE HANDS-ON </w:t>
      </w:r>
      <w:proofErr w:type="gramStart"/>
      <w:r>
        <w:t>LAB ,</w:t>
      </w:r>
      <w:proofErr w:type="gramEnd"/>
      <w:r>
        <w:t xml:space="preserve"> INCLUDING ALL WARRANTIES AND CONDITIONS OF MERCHANTABILITY, WHETHER EXPRESS, IMPLIED OR STATUTORY, FITNESS FOR A PARTICULAR PURPOSE, TITLE AND NON-INFRINGEMENT.  MICROSOFT </w:t>
      </w:r>
      <w:r>
        <w:lastRenderedPageBreak/>
        <w:t>DOES NOT MAKE ANY ASSURANCES OR REPRESENTATIONS WITH REGARD TO THE ACCURACY OF THE RESULTS, OUTPUT THAT DERIVES FROM USE OF THE VIRTUAL LAB, OR SUITABILITY OF THE INFORMATION CONTAINED IN THE VIRTUAL LAB FOR ANY PURPOSE.</w:t>
      </w:r>
    </w:p>
    <w:sectPr w:rsidR="00DE4F4B" w:rsidRPr="00CA0A52" w:rsidSect="00CF262F">
      <w:headerReference w:type="default" r:id="rId44"/>
      <w:footerReference w:type="default" r:id="rId45"/>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7681" w:rsidRDefault="00F97681" w:rsidP="004A71C7">
      <w:r>
        <w:separator/>
      </w:r>
    </w:p>
  </w:endnote>
  <w:endnote w:type="continuationSeparator" w:id="0">
    <w:p w:rsidR="00F97681" w:rsidRDefault="00F97681"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28FF50EE-80F0-4951-B844-983182679F90}"/>
    <w:embedBold r:id="rId2" w:fontKey="{C5472F30-0E69-495C-8190-30778B58A418}"/>
    <w:embedItalic r:id="rId3" w:fontKey="{7402DD92-B428-4F48-BBF3-B58659CB3D0F}"/>
    <w:embedBoldItalic r:id="rId4" w:fontKey="{53A93936-FB3A-4178-BED6-76D26E73DD1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C149494B-37C6-4F9D-B685-B5E9FBABB99E}"/>
    <w:embedBold r:id="rId6" w:fontKey="{8BE55356-F40F-48DB-9398-524872107897}"/>
    <w:embedItalic r:id="rId7" w:fontKey="{F72236FA-BF6B-4DE3-BA46-8574483DFEAF}"/>
  </w:font>
  <w:font w:name="Segoe Pro">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embedRegular r:id="rId8" w:fontKey="{BA03B811-F050-4490-A73E-E33CCBBB1866}"/>
  </w:font>
  <w:font w:name="Segoe Pro Semibold">
    <w:altName w:val="Arial"/>
    <w:charset w:val="00"/>
    <w:family w:val="swiss"/>
    <w:pitch w:val="variable"/>
    <w:sig w:usb0="A00002AF"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02FF" w:usb1="4000ACFF" w:usb2="00000001" w:usb3="00000000" w:csb0="0000019F" w:csb1="00000000"/>
    <w:embedRegular r:id="rId9" w:fontKey="{3683998C-03CE-4988-8064-71AAA4C08E5A}"/>
    <w:embedBold r:id="rId10" w:fontKey="{AE0CEC00-DF5A-4424-9FC7-621AD6EAB7C1}"/>
  </w:font>
  <w:font w:name="___WRD_EMBED_SUB_40">
    <w:charset w:val="00"/>
    <w:family w:val="swiss"/>
    <w:pitch w:val="variable"/>
    <w:sig w:usb0="00000001" w:usb1="4000205B" w:usb2="00000000" w:usb3="00000000" w:csb0="0000009F" w:csb1="00000000"/>
    <w:embedBold r:id="rId11" w:fontKey="{57B9B5A4-E953-48A0-9072-8DE332C84A4F}"/>
  </w:font>
  <w:font w:name="Segoe Pro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2FF" w:usb1="0000FCFF" w:usb2="00000001" w:usb3="00000000" w:csb0="0000019F" w:csb1="00000000"/>
    <w:embedRegular r:id="rId12" w:fontKey="{0734257D-7ED7-4FF3-8C9A-BEC3DA902E59}"/>
  </w:font>
  <w:font w:name="Segoe Pro Display Light">
    <w:altName w:val="Arial"/>
    <w:charset w:val="00"/>
    <w:family w:val="swiss"/>
    <w:pitch w:val="variable"/>
    <w:sig w:usb0="A00002AF"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FFFFFF" w:themeColor="background1"/>
      </w:rPr>
      <w:alias w:val="Title"/>
      <w:tag w:val=""/>
      <w:id w:val="-1039121982"/>
      <w:placeholder>
        <w:docPart w:val="4204CC4EEFE248658F93CDD6AA77A085"/>
      </w:placeholder>
      <w:dataBinding w:prefixMappings="xmlns:ns0='http://purl.org/dc/elements/1.1/' xmlns:ns1='http://schemas.openxmlformats.org/package/2006/metadata/core-properties' " w:xpath="/ns1:coreProperties[1]/ns0:title[1]" w:storeItemID="{6C3C8BC8-F283-45AE-878A-BAB7291924A1}"/>
      <w:text/>
    </w:sdtPr>
    <w:sdtEndPr/>
    <w:sdtContent>
      <w:p w:rsidR="003443FC" w:rsidRPr="00466C23" w:rsidRDefault="006B45CA" w:rsidP="00466C23">
        <w:pPr>
          <w:pStyle w:val="Footer"/>
        </w:pPr>
        <w:r>
          <w:rPr>
            <w:color w:val="FFFFFF" w:themeColor="background1"/>
            <w:lang w:val="en-NZ"/>
          </w:rPr>
          <w:t>SQL Stretch Demo Installation and Demo Script</w:t>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43FC" w:rsidRDefault="00F97681" w:rsidP="003A1858">
    <w:pPr>
      <w:pStyle w:val="Footer"/>
      <w:tabs>
        <w:tab w:val="right" w:pos="7020"/>
      </w:tabs>
    </w:pPr>
    <w:sdt>
      <w:sdtPr>
        <w:alias w:val="Title"/>
        <w:tag w:val=""/>
        <w:id w:val="1602678526"/>
        <w:placeholder>
          <w:docPart w:val="4204CC4EEFE248658F93CDD6AA77A085"/>
        </w:placeholder>
        <w:dataBinding w:prefixMappings="xmlns:ns0='http://purl.org/dc/elements/1.1/' xmlns:ns1='http://schemas.openxmlformats.org/package/2006/metadata/core-properties' " w:xpath="/ns1:coreProperties[1]/ns0:title[1]" w:storeItemID="{6C3C8BC8-F283-45AE-878A-BAB7291924A1}"/>
        <w:text/>
      </w:sdtPr>
      <w:sdtEndPr/>
      <w:sdtContent>
        <w:r w:rsidR="006B45CA">
          <w:rPr>
            <w:lang w:val="en-NZ"/>
          </w:rPr>
          <w:t>SQL Stretch Demo Installation and Demo Script</w:t>
        </w:r>
      </w:sdtContent>
    </w:sdt>
    <w:r w:rsidR="003443FC">
      <w:tab/>
    </w:r>
    <w:r w:rsidR="003443FC" w:rsidRPr="00086E21">
      <w:rPr>
        <w:sz w:val="18"/>
      </w:rPr>
      <w:fldChar w:fldCharType="begin"/>
    </w:r>
    <w:r w:rsidR="003443FC" w:rsidRPr="00086E21">
      <w:rPr>
        <w:sz w:val="18"/>
      </w:rPr>
      <w:instrText xml:space="preserve"> PAGE   \* MERGEFORMAT </w:instrText>
    </w:r>
    <w:r w:rsidR="003443FC" w:rsidRPr="00086E21">
      <w:rPr>
        <w:sz w:val="18"/>
      </w:rPr>
      <w:fldChar w:fldCharType="separate"/>
    </w:r>
    <w:r w:rsidR="002C264D">
      <w:rPr>
        <w:noProof/>
        <w:sz w:val="18"/>
      </w:rPr>
      <w:t>20</w:t>
    </w:r>
    <w:r w:rsidR="003443FC" w:rsidRPr="00086E21">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7681" w:rsidRDefault="00F97681" w:rsidP="004A71C7">
      <w:r>
        <w:separator/>
      </w:r>
    </w:p>
  </w:footnote>
  <w:footnote w:type="continuationSeparator" w:id="0">
    <w:p w:rsidR="00F97681" w:rsidRDefault="00F97681" w:rsidP="004A71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43FC" w:rsidRDefault="003443FC">
    <w:pPr>
      <w:pStyle w:val="Header"/>
    </w:pPr>
    <w:r>
      <w:rPr>
        <w:noProof/>
        <w:lang w:val="en-NZ" w:eastAsia="en-NZ"/>
      </w:rPr>
      <mc:AlternateContent>
        <mc:Choice Requires="wps">
          <w:drawing>
            <wp:anchor distT="0" distB="0" distL="114300" distR="114300" simplePos="0" relativeHeight="251658752" behindDoc="1" locked="1" layoutInCell="0" allowOverlap="1" wp14:anchorId="2D2B619F" wp14:editId="744CD3E5">
              <wp:simplePos x="0" y="0"/>
              <wp:positionH relativeFrom="page">
                <wp:align>center</wp:align>
              </wp:positionH>
              <wp:positionV relativeFrom="page">
                <wp:align>bottom</wp:align>
              </wp:positionV>
              <wp:extent cx="7835900" cy="11334115"/>
              <wp:effectExtent l="0" t="0" r="0" b="63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1334115"/>
                      </a:xfrm>
                      <a:prstGeom prst="rect">
                        <a:avLst/>
                      </a:prstGeom>
                      <a:solidFill>
                        <a:schemeClr val="accent2"/>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DC87B" id="Rectangle 1" o:spid="_x0000_s1026" style="position:absolute;margin-left:0;margin-top:0;width:617pt;height:892.45pt;z-index:-25165772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" o:allowincell="f" fillcolor="#bb141a [3205]" stroked="f">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43FC" w:rsidRDefault="003443FC">
    <w:pPr>
      <w:pStyle w:val="Header"/>
    </w:pPr>
    <w:r>
      <w:rPr>
        <w:noProof/>
        <w:lang w:val="en-NZ" w:eastAsia="en-NZ"/>
      </w:rPr>
      <w:drawing>
        <wp:anchor distT="0" distB="0" distL="114300" distR="114300" simplePos="0" relativeHeight="251657728" behindDoc="1" locked="1" layoutInCell="0" allowOverlap="1" wp14:anchorId="4269EECE" wp14:editId="74FB1CFD">
          <wp:simplePos x="0" y="0"/>
          <wp:positionH relativeFrom="page">
            <wp:posOffset>3549650</wp:posOffset>
          </wp:positionH>
          <wp:positionV relativeFrom="page">
            <wp:posOffset>2819400</wp:posOffset>
          </wp:positionV>
          <wp:extent cx="3876675" cy="3885565"/>
          <wp:effectExtent l="0" t="0" r="9525"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 Tiles CYAN.png"/>
                  <pic:cNvPicPr/>
                </pic:nvPicPr>
                <pic:blipFill>
                  <a:blip r:embed="rId1">
                    <a:extLst>
                      <a:ext uri="{28A0092B-C50C-407E-A947-70E740481C1C}">
                        <a14:useLocalDpi xmlns:a14="http://schemas.microsoft.com/office/drawing/2010/main" val="0"/>
                      </a:ext>
                    </a:extLst>
                  </a:blip>
                  <a:stretch>
                    <a:fillRect/>
                  </a:stretch>
                </pic:blipFill>
                <pic:spPr>
                  <a:xfrm>
                    <a:off x="0" y="0"/>
                    <a:ext cx="3876675" cy="3885565"/>
                  </a:xfrm>
                  <a:prstGeom prst="rect">
                    <a:avLst/>
                  </a:prstGeom>
                </pic:spPr>
              </pic:pic>
            </a:graphicData>
          </a:graphic>
          <wp14:sizeRelV relativeFrom="margin">
            <wp14:pctHeight>0</wp14:pctHeight>
          </wp14:sizeRelV>
        </wp:anchor>
      </w:drawing>
    </w:r>
    <w:r>
      <w:rPr>
        <w:noProof/>
        <w:lang w:val="en-NZ" w:eastAsia="en-NZ"/>
      </w:rPr>
      <w:drawing>
        <wp:anchor distT="0" distB="0" distL="114300" distR="114300" simplePos="0" relativeHeight="251656704" behindDoc="1" locked="1" layoutInCell="0" allowOverlap="1" wp14:anchorId="6094130A" wp14:editId="2BAB4DA9">
          <wp:simplePos x="0" y="0"/>
          <wp:positionH relativeFrom="page">
            <wp:posOffset>457200</wp:posOffset>
          </wp:positionH>
          <wp:positionV relativeFrom="page">
            <wp:posOffset>457200</wp:posOffset>
          </wp:positionV>
          <wp:extent cx="1414275" cy="301753"/>
          <wp:effectExtent l="19050" t="0" r="0" b="0"/>
          <wp:wrapNone/>
          <wp:docPr id="26"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2"/>
                  <a:stretch>
                    <a:fillRect/>
                  </a:stretch>
                </pic:blipFill>
                <pic:spPr>
                  <a:xfrm>
                    <a:off x="0" y="0"/>
                    <a:ext cx="1414275" cy="301753"/>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43FC" w:rsidRDefault="003443FC" w:rsidP="005A10D2">
    <w:pPr>
      <w:pStyle w:val="Header"/>
    </w:pPr>
  </w:p>
  <w:p w:rsidR="003443FC" w:rsidRDefault="003443F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C0A1F77"/>
    <w:multiLevelType w:val="hybridMultilevel"/>
    <w:tmpl w:val="C1C6625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435607B"/>
    <w:multiLevelType w:val="hybridMultilevel"/>
    <w:tmpl w:val="DE98EA9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1EE32A8C"/>
    <w:multiLevelType w:val="hybridMultilevel"/>
    <w:tmpl w:val="03FC584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20EE713D"/>
    <w:multiLevelType w:val="hybridMultilevel"/>
    <w:tmpl w:val="5380C99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160B4A"/>
    <w:multiLevelType w:val="hybridMultilevel"/>
    <w:tmpl w:val="84D69EE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9" w15:restartNumberingAfterBreak="0">
    <w:nsid w:val="373D6B59"/>
    <w:multiLevelType w:val="hybridMultilevel"/>
    <w:tmpl w:val="E54AFCA8"/>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0" w15:restartNumberingAfterBreak="0">
    <w:nsid w:val="392E64E4"/>
    <w:multiLevelType w:val="hybridMultilevel"/>
    <w:tmpl w:val="C04005B8"/>
    <w:lvl w:ilvl="0" w:tplc="1409000F">
      <w:start w:val="1"/>
      <w:numFmt w:val="decimal"/>
      <w:lvlText w:val="%1."/>
      <w:lvlJc w:val="left"/>
      <w:pPr>
        <w:ind w:left="720" w:hanging="360"/>
      </w:pPr>
    </w:lvl>
    <w:lvl w:ilvl="1" w:tplc="14090001">
      <w:start w:val="1"/>
      <w:numFmt w:val="bullet"/>
      <w:lvlText w:val=""/>
      <w:lvlJc w:val="left"/>
      <w:pPr>
        <w:ind w:left="1440" w:hanging="360"/>
      </w:pPr>
      <w:rPr>
        <w:rFonts w:ascii="Symbol" w:hAnsi="Symbol"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3EFF04DC"/>
    <w:multiLevelType w:val="hybridMultilevel"/>
    <w:tmpl w:val="BA003AB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3F641164"/>
    <w:multiLevelType w:val="hybridMultilevel"/>
    <w:tmpl w:val="0358BCAE"/>
    <w:lvl w:ilvl="0" w:tplc="ACBC244E">
      <w:start w:val="1"/>
      <w:numFmt w:val="decimal"/>
      <w:pStyle w:val="ListParagraph"/>
      <w:lvlText w:val="%1."/>
      <w:lvlJc w:val="left"/>
      <w:pPr>
        <w:ind w:left="720" w:hanging="360"/>
      </w:pPr>
      <w:rPr>
        <w:rFonts w:hint="default"/>
        <w:i w:val="0"/>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49004675"/>
    <w:multiLevelType w:val="hybridMultilevel"/>
    <w:tmpl w:val="5C0242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6" w15:restartNumberingAfterBreak="0">
    <w:nsid w:val="4D352289"/>
    <w:multiLevelType w:val="hybridMultilevel"/>
    <w:tmpl w:val="2E0866D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50842E85"/>
    <w:multiLevelType w:val="hybridMultilevel"/>
    <w:tmpl w:val="6372944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5D123841"/>
    <w:multiLevelType w:val="hybridMultilevel"/>
    <w:tmpl w:val="8FF6395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55E1FA4"/>
    <w:multiLevelType w:val="hybridMultilevel"/>
    <w:tmpl w:val="1B46D59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50505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2" w15:restartNumberingAfterBreak="0">
    <w:nsid w:val="65E95936"/>
    <w:multiLevelType w:val="hybridMultilevel"/>
    <w:tmpl w:val="F47E3CE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24" w15:restartNumberingAfterBreak="0">
    <w:nsid w:val="70CC2382"/>
    <w:multiLevelType w:val="hybridMultilevel"/>
    <w:tmpl w:val="992838C8"/>
    <w:lvl w:ilvl="0" w:tplc="1409000F">
      <w:start w:val="1"/>
      <w:numFmt w:val="decimal"/>
      <w:lvlText w:val="%1."/>
      <w:lvlJc w:val="left"/>
      <w:pPr>
        <w:ind w:left="720" w:hanging="360"/>
      </w:pPr>
    </w:lvl>
    <w:lvl w:ilvl="1" w:tplc="14090001">
      <w:start w:val="1"/>
      <w:numFmt w:val="bullet"/>
      <w:lvlText w:val=""/>
      <w:lvlJc w:val="left"/>
      <w:pPr>
        <w:ind w:left="1440" w:hanging="360"/>
      </w:pPr>
      <w:rPr>
        <w:rFonts w:ascii="Symbol" w:hAnsi="Symbol" w:hint="default"/>
      </w:r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6" w15:restartNumberingAfterBreak="0">
    <w:nsid w:val="725E612A"/>
    <w:multiLevelType w:val="hybridMultilevel"/>
    <w:tmpl w:val="992838C8"/>
    <w:lvl w:ilvl="0" w:tplc="1409000F">
      <w:start w:val="1"/>
      <w:numFmt w:val="decimal"/>
      <w:lvlText w:val="%1."/>
      <w:lvlJc w:val="left"/>
      <w:pPr>
        <w:ind w:left="720" w:hanging="360"/>
      </w:pPr>
    </w:lvl>
    <w:lvl w:ilvl="1" w:tplc="14090001">
      <w:start w:val="1"/>
      <w:numFmt w:val="bullet"/>
      <w:lvlText w:val=""/>
      <w:lvlJc w:val="left"/>
      <w:pPr>
        <w:ind w:left="1440" w:hanging="360"/>
      </w:pPr>
      <w:rPr>
        <w:rFonts w:ascii="Symbol" w:hAnsi="Symbol" w:hint="default"/>
      </w:r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738D3D55"/>
    <w:multiLevelType w:val="hybridMultilevel"/>
    <w:tmpl w:val="5718A19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28" w15:restartNumberingAfterBreak="0">
    <w:nsid w:val="78676A2F"/>
    <w:multiLevelType w:val="hybridMultilevel"/>
    <w:tmpl w:val="BC802D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D8B05BA"/>
    <w:multiLevelType w:val="hybridMultilevel"/>
    <w:tmpl w:val="B7B428C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15"/>
  </w:num>
  <w:num w:numId="2">
    <w:abstractNumId w:val="21"/>
  </w:num>
  <w:num w:numId="3">
    <w:abstractNumId w:val="19"/>
  </w:num>
  <w:num w:numId="4">
    <w:abstractNumId w:val="1"/>
  </w:num>
  <w:num w:numId="5">
    <w:abstractNumId w:val="29"/>
  </w:num>
  <w:num w:numId="6">
    <w:abstractNumId w:val="3"/>
  </w:num>
  <w:num w:numId="7">
    <w:abstractNumId w:val="7"/>
  </w:num>
  <w:num w:numId="8">
    <w:abstractNumId w:val="25"/>
  </w:num>
  <w:num w:numId="9">
    <w:abstractNumId w:val="0"/>
  </w:num>
  <w:num w:numId="10">
    <w:abstractNumId w:val="23"/>
  </w:num>
  <w:num w:numId="11">
    <w:abstractNumId w:val="14"/>
  </w:num>
  <w:num w:numId="12">
    <w:abstractNumId w:val="5"/>
  </w:num>
  <w:num w:numId="13">
    <w:abstractNumId w:val="12"/>
  </w:num>
  <w:num w:numId="14">
    <w:abstractNumId w:val="22"/>
  </w:num>
  <w:num w:numId="15">
    <w:abstractNumId w:val="20"/>
  </w:num>
  <w:num w:numId="16">
    <w:abstractNumId w:val="10"/>
  </w:num>
  <w:num w:numId="17">
    <w:abstractNumId w:val="18"/>
  </w:num>
  <w:num w:numId="18">
    <w:abstractNumId w:val="28"/>
  </w:num>
  <w:num w:numId="19">
    <w:abstractNumId w:val="2"/>
  </w:num>
  <w:num w:numId="20">
    <w:abstractNumId w:val="17"/>
  </w:num>
  <w:num w:numId="21">
    <w:abstractNumId w:val="30"/>
  </w:num>
  <w:num w:numId="22">
    <w:abstractNumId w:val="11"/>
  </w:num>
  <w:num w:numId="23">
    <w:abstractNumId w:val="26"/>
  </w:num>
  <w:num w:numId="24">
    <w:abstractNumId w:val="9"/>
  </w:num>
  <w:num w:numId="25">
    <w:abstractNumId w:val="8"/>
  </w:num>
  <w:num w:numId="26">
    <w:abstractNumId w:val="27"/>
  </w:num>
  <w:num w:numId="27">
    <w:abstractNumId w:val="24"/>
  </w:num>
  <w:num w:numId="28">
    <w:abstractNumId w:val="16"/>
  </w:num>
  <w:num w:numId="29">
    <w:abstractNumId w:val="4"/>
  </w:num>
  <w:num w:numId="30">
    <w:abstractNumId w:val="13"/>
  </w:num>
  <w:num w:numId="31">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TrueTypeFont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432"/>
    <w:rsid w:val="00003CCA"/>
    <w:rsid w:val="00005F2A"/>
    <w:rsid w:val="00010563"/>
    <w:rsid w:val="00010DE3"/>
    <w:rsid w:val="000115D2"/>
    <w:rsid w:val="00014FDB"/>
    <w:rsid w:val="0001602F"/>
    <w:rsid w:val="00016BD2"/>
    <w:rsid w:val="00021887"/>
    <w:rsid w:val="00022972"/>
    <w:rsid w:val="00023185"/>
    <w:rsid w:val="00031EFE"/>
    <w:rsid w:val="00035193"/>
    <w:rsid w:val="000363FC"/>
    <w:rsid w:val="0004296A"/>
    <w:rsid w:val="00043D99"/>
    <w:rsid w:val="00051510"/>
    <w:rsid w:val="00052743"/>
    <w:rsid w:val="0005696A"/>
    <w:rsid w:val="00057D5A"/>
    <w:rsid w:val="00060278"/>
    <w:rsid w:val="000608E5"/>
    <w:rsid w:val="00062420"/>
    <w:rsid w:val="00062642"/>
    <w:rsid w:val="00064439"/>
    <w:rsid w:val="00064A56"/>
    <w:rsid w:val="00066124"/>
    <w:rsid w:val="00066DDA"/>
    <w:rsid w:val="00076140"/>
    <w:rsid w:val="00080E18"/>
    <w:rsid w:val="00082080"/>
    <w:rsid w:val="00086E21"/>
    <w:rsid w:val="0009032F"/>
    <w:rsid w:val="00091428"/>
    <w:rsid w:val="0009195F"/>
    <w:rsid w:val="00093CAF"/>
    <w:rsid w:val="000951DB"/>
    <w:rsid w:val="000965D5"/>
    <w:rsid w:val="000A0D7D"/>
    <w:rsid w:val="000A3216"/>
    <w:rsid w:val="000A3432"/>
    <w:rsid w:val="000A4417"/>
    <w:rsid w:val="000A48CA"/>
    <w:rsid w:val="000A5F8D"/>
    <w:rsid w:val="000A60DF"/>
    <w:rsid w:val="000B1013"/>
    <w:rsid w:val="000B15F4"/>
    <w:rsid w:val="000B15F6"/>
    <w:rsid w:val="000B2164"/>
    <w:rsid w:val="000B2388"/>
    <w:rsid w:val="000B4532"/>
    <w:rsid w:val="000B4F2D"/>
    <w:rsid w:val="000B5E8C"/>
    <w:rsid w:val="000B6EFE"/>
    <w:rsid w:val="000B7275"/>
    <w:rsid w:val="000B7407"/>
    <w:rsid w:val="000B7482"/>
    <w:rsid w:val="000C1571"/>
    <w:rsid w:val="000C40CD"/>
    <w:rsid w:val="000C4B19"/>
    <w:rsid w:val="000C52B2"/>
    <w:rsid w:val="000D1531"/>
    <w:rsid w:val="000D1D46"/>
    <w:rsid w:val="000D2EAC"/>
    <w:rsid w:val="000D7002"/>
    <w:rsid w:val="000D7EDF"/>
    <w:rsid w:val="000E0C1B"/>
    <w:rsid w:val="000E1FA2"/>
    <w:rsid w:val="000E2B4F"/>
    <w:rsid w:val="000E3E3B"/>
    <w:rsid w:val="000E4851"/>
    <w:rsid w:val="000F0F4D"/>
    <w:rsid w:val="000F16BF"/>
    <w:rsid w:val="000F40A6"/>
    <w:rsid w:val="000F4879"/>
    <w:rsid w:val="000F537B"/>
    <w:rsid w:val="000F604B"/>
    <w:rsid w:val="000F74E0"/>
    <w:rsid w:val="0010388F"/>
    <w:rsid w:val="00105E2A"/>
    <w:rsid w:val="00113C62"/>
    <w:rsid w:val="00114B58"/>
    <w:rsid w:val="001151FE"/>
    <w:rsid w:val="00120EA5"/>
    <w:rsid w:val="00121891"/>
    <w:rsid w:val="00122BA3"/>
    <w:rsid w:val="00123D9B"/>
    <w:rsid w:val="001246F1"/>
    <w:rsid w:val="001276C9"/>
    <w:rsid w:val="001337F4"/>
    <w:rsid w:val="00135CCA"/>
    <w:rsid w:val="00140F30"/>
    <w:rsid w:val="001426C6"/>
    <w:rsid w:val="00142FFF"/>
    <w:rsid w:val="00143C73"/>
    <w:rsid w:val="00144A14"/>
    <w:rsid w:val="00144F68"/>
    <w:rsid w:val="00145AA8"/>
    <w:rsid w:val="00145F7E"/>
    <w:rsid w:val="00147EA4"/>
    <w:rsid w:val="001530E2"/>
    <w:rsid w:val="001548CF"/>
    <w:rsid w:val="00154D64"/>
    <w:rsid w:val="001560F2"/>
    <w:rsid w:val="00157BCA"/>
    <w:rsid w:val="00160BAC"/>
    <w:rsid w:val="00161E3F"/>
    <w:rsid w:val="00164DA5"/>
    <w:rsid w:val="0016619F"/>
    <w:rsid w:val="0016669E"/>
    <w:rsid w:val="00167568"/>
    <w:rsid w:val="001712AE"/>
    <w:rsid w:val="00171A82"/>
    <w:rsid w:val="0017319C"/>
    <w:rsid w:val="001742A4"/>
    <w:rsid w:val="001749F4"/>
    <w:rsid w:val="001765E9"/>
    <w:rsid w:val="0018021B"/>
    <w:rsid w:val="00180C47"/>
    <w:rsid w:val="001819A9"/>
    <w:rsid w:val="001853D8"/>
    <w:rsid w:val="00186D8B"/>
    <w:rsid w:val="0019093B"/>
    <w:rsid w:val="00192B86"/>
    <w:rsid w:val="00194C40"/>
    <w:rsid w:val="00197964"/>
    <w:rsid w:val="001A3718"/>
    <w:rsid w:val="001A48C9"/>
    <w:rsid w:val="001A7090"/>
    <w:rsid w:val="001A7330"/>
    <w:rsid w:val="001B05DF"/>
    <w:rsid w:val="001B1928"/>
    <w:rsid w:val="001B19D0"/>
    <w:rsid w:val="001B2388"/>
    <w:rsid w:val="001B388C"/>
    <w:rsid w:val="001B50A5"/>
    <w:rsid w:val="001B790A"/>
    <w:rsid w:val="001C0B58"/>
    <w:rsid w:val="001C1B90"/>
    <w:rsid w:val="001C39EC"/>
    <w:rsid w:val="001C5E7D"/>
    <w:rsid w:val="001D34CA"/>
    <w:rsid w:val="001D64BA"/>
    <w:rsid w:val="001D7744"/>
    <w:rsid w:val="001E0A2F"/>
    <w:rsid w:val="001E240C"/>
    <w:rsid w:val="001E534D"/>
    <w:rsid w:val="001E6D9D"/>
    <w:rsid w:val="001F09AC"/>
    <w:rsid w:val="001F1759"/>
    <w:rsid w:val="001F3253"/>
    <w:rsid w:val="001F3AD6"/>
    <w:rsid w:val="001F5700"/>
    <w:rsid w:val="00202D54"/>
    <w:rsid w:val="00202FFD"/>
    <w:rsid w:val="00206278"/>
    <w:rsid w:val="00207EF2"/>
    <w:rsid w:val="00212D1F"/>
    <w:rsid w:val="00213D6C"/>
    <w:rsid w:val="00216B35"/>
    <w:rsid w:val="00220BD3"/>
    <w:rsid w:val="00221059"/>
    <w:rsid w:val="00221C07"/>
    <w:rsid w:val="00223AE7"/>
    <w:rsid w:val="002241BA"/>
    <w:rsid w:val="00225D2E"/>
    <w:rsid w:val="00225DA4"/>
    <w:rsid w:val="00227051"/>
    <w:rsid w:val="00227548"/>
    <w:rsid w:val="0023305F"/>
    <w:rsid w:val="00233A1B"/>
    <w:rsid w:val="0023552C"/>
    <w:rsid w:val="00235B9D"/>
    <w:rsid w:val="0023671D"/>
    <w:rsid w:val="00244ACB"/>
    <w:rsid w:val="0024501F"/>
    <w:rsid w:val="00245269"/>
    <w:rsid w:val="00246795"/>
    <w:rsid w:val="002505DE"/>
    <w:rsid w:val="0025090A"/>
    <w:rsid w:val="00251AD2"/>
    <w:rsid w:val="00252A5C"/>
    <w:rsid w:val="00252D9A"/>
    <w:rsid w:val="00262942"/>
    <w:rsid w:val="002638C2"/>
    <w:rsid w:val="00265259"/>
    <w:rsid w:val="002675E1"/>
    <w:rsid w:val="00273898"/>
    <w:rsid w:val="00273C29"/>
    <w:rsid w:val="00274F64"/>
    <w:rsid w:val="00275C05"/>
    <w:rsid w:val="0027706F"/>
    <w:rsid w:val="00277500"/>
    <w:rsid w:val="00280976"/>
    <w:rsid w:val="002833F3"/>
    <w:rsid w:val="00293454"/>
    <w:rsid w:val="00295429"/>
    <w:rsid w:val="002A22EB"/>
    <w:rsid w:val="002A43AD"/>
    <w:rsid w:val="002A66A9"/>
    <w:rsid w:val="002A7D24"/>
    <w:rsid w:val="002B0174"/>
    <w:rsid w:val="002B06D9"/>
    <w:rsid w:val="002B0825"/>
    <w:rsid w:val="002B2EE1"/>
    <w:rsid w:val="002B3625"/>
    <w:rsid w:val="002C027A"/>
    <w:rsid w:val="002C10DF"/>
    <w:rsid w:val="002C1C6D"/>
    <w:rsid w:val="002C264D"/>
    <w:rsid w:val="002C3CBB"/>
    <w:rsid w:val="002C6E3D"/>
    <w:rsid w:val="002D100F"/>
    <w:rsid w:val="002D34B4"/>
    <w:rsid w:val="002D4499"/>
    <w:rsid w:val="002D4E61"/>
    <w:rsid w:val="002D4E6D"/>
    <w:rsid w:val="002E0C2D"/>
    <w:rsid w:val="002E0C9E"/>
    <w:rsid w:val="002E15A2"/>
    <w:rsid w:val="002E2EB0"/>
    <w:rsid w:val="002E3F55"/>
    <w:rsid w:val="002E4405"/>
    <w:rsid w:val="002F05DD"/>
    <w:rsid w:val="002F19A6"/>
    <w:rsid w:val="002F5653"/>
    <w:rsid w:val="002F5EDB"/>
    <w:rsid w:val="003014E1"/>
    <w:rsid w:val="00301F11"/>
    <w:rsid w:val="00302A34"/>
    <w:rsid w:val="003033F6"/>
    <w:rsid w:val="003039D6"/>
    <w:rsid w:val="00307A3E"/>
    <w:rsid w:val="00310E62"/>
    <w:rsid w:val="00312D2C"/>
    <w:rsid w:val="00314503"/>
    <w:rsid w:val="00314C1C"/>
    <w:rsid w:val="00316058"/>
    <w:rsid w:val="003206F0"/>
    <w:rsid w:val="00321948"/>
    <w:rsid w:val="00323886"/>
    <w:rsid w:val="0032523A"/>
    <w:rsid w:val="003331B1"/>
    <w:rsid w:val="00335279"/>
    <w:rsid w:val="00336787"/>
    <w:rsid w:val="00341AA9"/>
    <w:rsid w:val="00341D41"/>
    <w:rsid w:val="0034391A"/>
    <w:rsid w:val="003443FC"/>
    <w:rsid w:val="0034662F"/>
    <w:rsid w:val="00350054"/>
    <w:rsid w:val="0035109E"/>
    <w:rsid w:val="0036021F"/>
    <w:rsid w:val="00361E54"/>
    <w:rsid w:val="003620D2"/>
    <w:rsid w:val="0036286D"/>
    <w:rsid w:val="003632AA"/>
    <w:rsid w:val="00363892"/>
    <w:rsid w:val="00367590"/>
    <w:rsid w:val="00375170"/>
    <w:rsid w:val="00380768"/>
    <w:rsid w:val="00380CEE"/>
    <w:rsid w:val="00380F44"/>
    <w:rsid w:val="0038267C"/>
    <w:rsid w:val="00383517"/>
    <w:rsid w:val="0038572C"/>
    <w:rsid w:val="003858B8"/>
    <w:rsid w:val="003875BC"/>
    <w:rsid w:val="003909A1"/>
    <w:rsid w:val="00391020"/>
    <w:rsid w:val="00391C21"/>
    <w:rsid w:val="00392043"/>
    <w:rsid w:val="003924FE"/>
    <w:rsid w:val="00394209"/>
    <w:rsid w:val="003959AB"/>
    <w:rsid w:val="00397255"/>
    <w:rsid w:val="003A1628"/>
    <w:rsid w:val="003A1858"/>
    <w:rsid w:val="003A3277"/>
    <w:rsid w:val="003A41F9"/>
    <w:rsid w:val="003A6BF9"/>
    <w:rsid w:val="003A7C1F"/>
    <w:rsid w:val="003B01E2"/>
    <w:rsid w:val="003B15E4"/>
    <w:rsid w:val="003B18CB"/>
    <w:rsid w:val="003B687F"/>
    <w:rsid w:val="003C34EA"/>
    <w:rsid w:val="003C3AD3"/>
    <w:rsid w:val="003C4128"/>
    <w:rsid w:val="003C4251"/>
    <w:rsid w:val="003C42F9"/>
    <w:rsid w:val="003C4991"/>
    <w:rsid w:val="003C52D9"/>
    <w:rsid w:val="003C5FAF"/>
    <w:rsid w:val="003C6CC9"/>
    <w:rsid w:val="003D20BE"/>
    <w:rsid w:val="003D2F3D"/>
    <w:rsid w:val="003D3034"/>
    <w:rsid w:val="003D4698"/>
    <w:rsid w:val="003D66EE"/>
    <w:rsid w:val="003D6DAA"/>
    <w:rsid w:val="003D78AB"/>
    <w:rsid w:val="003E14E1"/>
    <w:rsid w:val="003E1B18"/>
    <w:rsid w:val="003E6CDD"/>
    <w:rsid w:val="003E72E6"/>
    <w:rsid w:val="003F078D"/>
    <w:rsid w:val="003F1F27"/>
    <w:rsid w:val="003F5088"/>
    <w:rsid w:val="003F53A7"/>
    <w:rsid w:val="004059BE"/>
    <w:rsid w:val="004078DD"/>
    <w:rsid w:val="0041387C"/>
    <w:rsid w:val="00414CD7"/>
    <w:rsid w:val="00414D2C"/>
    <w:rsid w:val="00415793"/>
    <w:rsid w:val="00420E68"/>
    <w:rsid w:val="004234CA"/>
    <w:rsid w:val="004238E0"/>
    <w:rsid w:val="0042494A"/>
    <w:rsid w:val="00426E9D"/>
    <w:rsid w:val="00431F4F"/>
    <w:rsid w:val="0043256A"/>
    <w:rsid w:val="00437D57"/>
    <w:rsid w:val="00443222"/>
    <w:rsid w:val="004447D4"/>
    <w:rsid w:val="00445226"/>
    <w:rsid w:val="004478FF"/>
    <w:rsid w:val="00447A21"/>
    <w:rsid w:val="00452D4A"/>
    <w:rsid w:val="00455CDB"/>
    <w:rsid w:val="00462C4D"/>
    <w:rsid w:val="00462C94"/>
    <w:rsid w:val="0046328E"/>
    <w:rsid w:val="004639A1"/>
    <w:rsid w:val="00466C23"/>
    <w:rsid w:val="00467157"/>
    <w:rsid w:val="00467E88"/>
    <w:rsid w:val="00470A22"/>
    <w:rsid w:val="00471084"/>
    <w:rsid w:val="004744F4"/>
    <w:rsid w:val="00474D1A"/>
    <w:rsid w:val="00475F71"/>
    <w:rsid w:val="004865BA"/>
    <w:rsid w:val="0048715E"/>
    <w:rsid w:val="00491C2F"/>
    <w:rsid w:val="00492076"/>
    <w:rsid w:val="0049266B"/>
    <w:rsid w:val="00494596"/>
    <w:rsid w:val="004972E4"/>
    <w:rsid w:val="00497B7B"/>
    <w:rsid w:val="004A1775"/>
    <w:rsid w:val="004A1E20"/>
    <w:rsid w:val="004A446A"/>
    <w:rsid w:val="004A5D0A"/>
    <w:rsid w:val="004A5DFC"/>
    <w:rsid w:val="004A7054"/>
    <w:rsid w:val="004A71C7"/>
    <w:rsid w:val="004B029A"/>
    <w:rsid w:val="004B4681"/>
    <w:rsid w:val="004B4FF9"/>
    <w:rsid w:val="004C0610"/>
    <w:rsid w:val="004C0F7E"/>
    <w:rsid w:val="004C1677"/>
    <w:rsid w:val="004C1E9B"/>
    <w:rsid w:val="004C23E8"/>
    <w:rsid w:val="004C26B5"/>
    <w:rsid w:val="004D05F5"/>
    <w:rsid w:val="004D1C33"/>
    <w:rsid w:val="004D5D4E"/>
    <w:rsid w:val="004E63AF"/>
    <w:rsid w:val="004F1844"/>
    <w:rsid w:val="004F3F9F"/>
    <w:rsid w:val="004F41A8"/>
    <w:rsid w:val="004F547B"/>
    <w:rsid w:val="004F6652"/>
    <w:rsid w:val="004F6EE1"/>
    <w:rsid w:val="004F70D1"/>
    <w:rsid w:val="00500192"/>
    <w:rsid w:val="00501AF2"/>
    <w:rsid w:val="00502715"/>
    <w:rsid w:val="00505461"/>
    <w:rsid w:val="0050628A"/>
    <w:rsid w:val="005069AA"/>
    <w:rsid w:val="00506CFE"/>
    <w:rsid w:val="00510802"/>
    <w:rsid w:val="0051231C"/>
    <w:rsid w:val="00513BAC"/>
    <w:rsid w:val="005226A1"/>
    <w:rsid w:val="00530E4B"/>
    <w:rsid w:val="005329F8"/>
    <w:rsid w:val="00532B14"/>
    <w:rsid w:val="00541D08"/>
    <w:rsid w:val="005435B3"/>
    <w:rsid w:val="0054501C"/>
    <w:rsid w:val="005513FC"/>
    <w:rsid w:val="00553B4A"/>
    <w:rsid w:val="00555273"/>
    <w:rsid w:val="00557E7A"/>
    <w:rsid w:val="00560C2D"/>
    <w:rsid w:val="00564C31"/>
    <w:rsid w:val="00564FFE"/>
    <w:rsid w:val="00565B08"/>
    <w:rsid w:val="00570EA2"/>
    <w:rsid w:val="0057375E"/>
    <w:rsid w:val="00573C5F"/>
    <w:rsid w:val="00574325"/>
    <w:rsid w:val="005752E0"/>
    <w:rsid w:val="005753F2"/>
    <w:rsid w:val="005757CD"/>
    <w:rsid w:val="00576950"/>
    <w:rsid w:val="0057723D"/>
    <w:rsid w:val="00577CF5"/>
    <w:rsid w:val="005810A3"/>
    <w:rsid w:val="00581542"/>
    <w:rsid w:val="00583BF6"/>
    <w:rsid w:val="005873CC"/>
    <w:rsid w:val="00587A20"/>
    <w:rsid w:val="00590DD5"/>
    <w:rsid w:val="005913F4"/>
    <w:rsid w:val="00593D71"/>
    <w:rsid w:val="005945F1"/>
    <w:rsid w:val="00594BE5"/>
    <w:rsid w:val="00594DF7"/>
    <w:rsid w:val="005A10D2"/>
    <w:rsid w:val="005A145A"/>
    <w:rsid w:val="005A3FFA"/>
    <w:rsid w:val="005A48D6"/>
    <w:rsid w:val="005A56F7"/>
    <w:rsid w:val="005A6202"/>
    <w:rsid w:val="005A633F"/>
    <w:rsid w:val="005B011C"/>
    <w:rsid w:val="005B1129"/>
    <w:rsid w:val="005B30D7"/>
    <w:rsid w:val="005B6741"/>
    <w:rsid w:val="005C2239"/>
    <w:rsid w:val="005C2E17"/>
    <w:rsid w:val="005C65CB"/>
    <w:rsid w:val="005C7123"/>
    <w:rsid w:val="005D3F3C"/>
    <w:rsid w:val="005D4CAC"/>
    <w:rsid w:val="005E0B3B"/>
    <w:rsid w:val="005E1312"/>
    <w:rsid w:val="005E1EC4"/>
    <w:rsid w:val="005E6F5D"/>
    <w:rsid w:val="005F34D6"/>
    <w:rsid w:val="005F6663"/>
    <w:rsid w:val="005F6889"/>
    <w:rsid w:val="005F74F5"/>
    <w:rsid w:val="006005EF"/>
    <w:rsid w:val="00605AA7"/>
    <w:rsid w:val="00610061"/>
    <w:rsid w:val="00610501"/>
    <w:rsid w:val="006139E8"/>
    <w:rsid w:val="00614295"/>
    <w:rsid w:val="00616C6F"/>
    <w:rsid w:val="0062030F"/>
    <w:rsid w:val="00622831"/>
    <w:rsid w:val="00622E05"/>
    <w:rsid w:val="0062385E"/>
    <w:rsid w:val="00624BA5"/>
    <w:rsid w:val="00626CD3"/>
    <w:rsid w:val="006270E4"/>
    <w:rsid w:val="00633676"/>
    <w:rsid w:val="0063781A"/>
    <w:rsid w:val="00641BD9"/>
    <w:rsid w:val="006432E4"/>
    <w:rsid w:val="006434AF"/>
    <w:rsid w:val="006435D1"/>
    <w:rsid w:val="006459C3"/>
    <w:rsid w:val="00645EFD"/>
    <w:rsid w:val="00645F0B"/>
    <w:rsid w:val="006467D4"/>
    <w:rsid w:val="00647227"/>
    <w:rsid w:val="00651E1A"/>
    <w:rsid w:val="0065386F"/>
    <w:rsid w:val="00656F11"/>
    <w:rsid w:val="00661042"/>
    <w:rsid w:val="00661611"/>
    <w:rsid w:val="0066187D"/>
    <w:rsid w:val="006638CC"/>
    <w:rsid w:val="006642A9"/>
    <w:rsid w:val="006652EB"/>
    <w:rsid w:val="00665951"/>
    <w:rsid w:val="00665C7D"/>
    <w:rsid w:val="0066779F"/>
    <w:rsid w:val="00671CC9"/>
    <w:rsid w:val="006745F4"/>
    <w:rsid w:val="00674CC2"/>
    <w:rsid w:val="0067506F"/>
    <w:rsid w:val="00676B50"/>
    <w:rsid w:val="0067716D"/>
    <w:rsid w:val="0068028E"/>
    <w:rsid w:val="00681B1B"/>
    <w:rsid w:val="00685F1F"/>
    <w:rsid w:val="006912CA"/>
    <w:rsid w:val="00691C7F"/>
    <w:rsid w:val="00692E5B"/>
    <w:rsid w:val="00693C91"/>
    <w:rsid w:val="0069496F"/>
    <w:rsid w:val="006953BE"/>
    <w:rsid w:val="0069731E"/>
    <w:rsid w:val="00697FBD"/>
    <w:rsid w:val="006A0A8D"/>
    <w:rsid w:val="006A20DF"/>
    <w:rsid w:val="006A2110"/>
    <w:rsid w:val="006A25AF"/>
    <w:rsid w:val="006A46A5"/>
    <w:rsid w:val="006A7926"/>
    <w:rsid w:val="006A7E0B"/>
    <w:rsid w:val="006B3206"/>
    <w:rsid w:val="006B45CA"/>
    <w:rsid w:val="006C0B61"/>
    <w:rsid w:val="006C13BA"/>
    <w:rsid w:val="006C2189"/>
    <w:rsid w:val="006C230F"/>
    <w:rsid w:val="006C2D75"/>
    <w:rsid w:val="006C766D"/>
    <w:rsid w:val="006D3BFB"/>
    <w:rsid w:val="006D674A"/>
    <w:rsid w:val="006E2EDD"/>
    <w:rsid w:val="006E618E"/>
    <w:rsid w:val="006E6B29"/>
    <w:rsid w:val="006E727A"/>
    <w:rsid w:val="006F1475"/>
    <w:rsid w:val="006F6647"/>
    <w:rsid w:val="006F75D1"/>
    <w:rsid w:val="0070052F"/>
    <w:rsid w:val="007006AB"/>
    <w:rsid w:val="00700709"/>
    <w:rsid w:val="007026B6"/>
    <w:rsid w:val="00703527"/>
    <w:rsid w:val="00710833"/>
    <w:rsid w:val="00714440"/>
    <w:rsid w:val="00716503"/>
    <w:rsid w:val="0072112B"/>
    <w:rsid w:val="00722AA0"/>
    <w:rsid w:val="00724715"/>
    <w:rsid w:val="007264E0"/>
    <w:rsid w:val="007278DC"/>
    <w:rsid w:val="00727BF7"/>
    <w:rsid w:val="007339D6"/>
    <w:rsid w:val="00735FE9"/>
    <w:rsid w:val="0074011B"/>
    <w:rsid w:val="00741F49"/>
    <w:rsid w:val="00743B87"/>
    <w:rsid w:val="00746733"/>
    <w:rsid w:val="007509F6"/>
    <w:rsid w:val="00751FCF"/>
    <w:rsid w:val="00752D71"/>
    <w:rsid w:val="00753417"/>
    <w:rsid w:val="00753771"/>
    <w:rsid w:val="00753E32"/>
    <w:rsid w:val="0075760C"/>
    <w:rsid w:val="00757B23"/>
    <w:rsid w:val="007609E2"/>
    <w:rsid w:val="00761251"/>
    <w:rsid w:val="00761882"/>
    <w:rsid w:val="00763F59"/>
    <w:rsid w:val="00764B05"/>
    <w:rsid w:val="00765C39"/>
    <w:rsid w:val="00767AC1"/>
    <w:rsid w:val="00774945"/>
    <w:rsid w:val="0078176E"/>
    <w:rsid w:val="007825AB"/>
    <w:rsid w:val="007827B3"/>
    <w:rsid w:val="0078490F"/>
    <w:rsid w:val="007869F7"/>
    <w:rsid w:val="0079025D"/>
    <w:rsid w:val="00790C52"/>
    <w:rsid w:val="00792FCA"/>
    <w:rsid w:val="007932A9"/>
    <w:rsid w:val="007A034D"/>
    <w:rsid w:val="007A03B2"/>
    <w:rsid w:val="007A0486"/>
    <w:rsid w:val="007A0493"/>
    <w:rsid w:val="007A1F1E"/>
    <w:rsid w:val="007A21FD"/>
    <w:rsid w:val="007A73AC"/>
    <w:rsid w:val="007B1A94"/>
    <w:rsid w:val="007B2E59"/>
    <w:rsid w:val="007B3F74"/>
    <w:rsid w:val="007C0743"/>
    <w:rsid w:val="007C4452"/>
    <w:rsid w:val="007C450D"/>
    <w:rsid w:val="007C7A27"/>
    <w:rsid w:val="007D089E"/>
    <w:rsid w:val="007D23E5"/>
    <w:rsid w:val="007D4CB1"/>
    <w:rsid w:val="007E0E51"/>
    <w:rsid w:val="007E18CB"/>
    <w:rsid w:val="007E1DEC"/>
    <w:rsid w:val="007E1EB8"/>
    <w:rsid w:val="007E3223"/>
    <w:rsid w:val="007E46B1"/>
    <w:rsid w:val="007F2422"/>
    <w:rsid w:val="007F308C"/>
    <w:rsid w:val="007F403A"/>
    <w:rsid w:val="007F4141"/>
    <w:rsid w:val="007F4E3C"/>
    <w:rsid w:val="007F521C"/>
    <w:rsid w:val="007F693F"/>
    <w:rsid w:val="00800813"/>
    <w:rsid w:val="00802514"/>
    <w:rsid w:val="0080377B"/>
    <w:rsid w:val="00805B76"/>
    <w:rsid w:val="008100CF"/>
    <w:rsid w:val="008107E5"/>
    <w:rsid w:val="00811007"/>
    <w:rsid w:val="0081193B"/>
    <w:rsid w:val="00812DFF"/>
    <w:rsid w:val="008130B2"/>
    <w:rsid w:val="008138C4"/>
    <w:rsid w:val="0081433A"/>
    <w:rsid w:val="0081440C"/>
    <w:rsid w:val="00814E44"/>
    <w:rsid w:val="008154EF"/>
    <w:rsid w:val="008166CF"/>
    <w:rsid w:val="008245EF"/>
    <w:rsid w:val="00826023"/>
    <w:rsid w:val="008358BF"/>
    <w:rsid w:val="00837B2C"/>
    <w:rsid w:val="00841E63"/>
    <w:rsid w:val="008445A5"/>
    <w:rsid w:val="00844A72"/>
    <w:rsid w:val="008452AC"/>
    <w:rsid w:val="00851851"/>
    <w:rsid w:val="008525B5"/>
    <w:rsid w:val="00852966"/>
    <w:rsid w:val="00857651"/>
    <w:rsid w:val="0086048C"/>
    <w:rsid w:val="00861AF6"/>
    <w:rsid w:val="00861D29"/>
    <w:rsid w:val="008631BA"/>
    <w:rsid w:val="0086415A"/>
    <w:rsid w:val="00866F6B"/>
    <w:rsid w:val="0087122D"/>
    <w:rsid w:val="00871484"/>
    <w:rsid w:val="00872485"/>
    <w:rsid w:val="008727F6"/>
    <w:rsid w:val="00874645"/>
    <w:rsid w:val="0087544E"/>
    <w:rsid w:val="00875A01"/>
    <w:rsid w:val="00882D8F"/>
    <w:rsid w:val="00886A68"/>
    <w:rsid w:val="00886AB1"/>
    <w:rsid w:val="00891593"/>
    <w:rsid w:val="00891E7C"/>
    <w:rsid w:val="00893289"/>
    <w:rsid w:val="00893E58"/>
    <w:rsid w:val="008966E1"/>
    <w:rsid w:val="00897475"/>
    <w:rsid w:val="008A022F"/>
    <w:rsid w:val="008A3E8F"/>
    <w:rsid w:val="008A49CE"/>
    <w:rsid w:val="008A6304"/>
    <w:rsid w:val="008A79F2"/>
    <w:rsid w:val="008B233E"/>
    <w:rsid w:val="008B2C32"/>
    <w:rsid w:val="008B4922"/>
    <w:rsid w:val="008B6D6F"/>
    <w:rsid w:val="008C14E7"/>
    <w:rsid w:val="008C1D59"/>
    <w:rsid w:val="008C2AB2"/>
    <w:rsid w:val="008C777E"/>
    <w:rsid w:val="008D2A85"/>
    <w:rsid w:val="008D4D87"/>
    <w:rsid w:val="008D4FD7"/>
    <w:rsid w:val="008D5E62"/>
    <w:rsid w:val="008E316B"/>
    <w:rsid w:val="008E486A"/>
    <w:rsid w:val="008E5330"/>
    <w:rsid w:val="008E5CE6"/>
    <w:rsid w:val="008F106E"/>
    <w:rsid w:val="008F1AA6"/>
    <w:rsid w:val="008F2FBA"/>
    <w:rsid w:val="00900EA6"/>
    <w:rsid w:val="00902482"/>
    <w:rsid w:val="009045AD"/>
    <w:rsid w:val="00906734"/>
    <w:rsid w:val="00912279"/>
    <w:rsid w:val="0091262F"/>
    <w:rsid w:val="009153B8"/>
    <w:rsid w:val="0091733C"/>
    <w:rsid w:val="009252A8"/>
    <w:rsid w:val="00931B78"/>
    <w:rsid w:val="00932458"/>
    <w:rsid w:val="00933994"/>
    <w:rsid w:val="00934C31"/>
    <w:rsid w:val="00936A35"/>
    <w:rsid w:val="009372D0"/>
    <w:rsid w:val="00941688"/>
    <w:rsid w:val="009431D1"/>
    <w:rsid w:val="00950439"/>
    <w:rsid w:val="009510EA"/>
    <w:rsid w:val="009558A6"/>
    <w:rsid w:val="00956B70"/>
    <w:rsid w:val="00956F6A"/>
    <w:rsid w:val="009613FD"/>
    <w:rsid w:val="00963D1F"/>
    <w:rsid w:val="009641B3"/>
    <w:rsid w:val="00964709"/>
    <w:rsid w:val="00964B83"/>
    <w:rsid w:val="00965402"/>
    <w:rsid w:val="00966DC3"/>
    <w:rsid w:val="009729E9"/>
    <w:rsid w:val="0097674B"/>
    <w:rsid w:val="00982314"/>
    <w:rsid w:val="0098262A"/>
    <w:rsid w:val="00982735"/>
    <w:rsid w:val="009848B1"/>
    <w:rsid w:val="0098708D"/>
    <w:rsid w:val="00990101"/>
    <w:rsid w:val="009909DB"/>
    <w:rsid w:val="00993F68"/>
    <w:rsid w:val="00996E73"/>
    <w:rsid w:val="009A0E31"/>
    <w:rsid w:val="009A166E"/>
    <w:rsid w:val="009A1DF6"/>
    <w:rsid w:val="009A36EB"/>
    <w:rsid w:val="009A5DD8"/>
    <w:rsid w:val="009A6DBB"/>
    <w:rsid w:val="009B394C"/>
    <w:rsid w:val="009B49A8"/>
    <w:rsid w:val="009C0C05"/>
    <w:rsid w:val="009C1138"/>
    <w:rsid w:val="009C4BA4"/>
    <w:rsid w:val="009C58B5"/>
    <w:rsid w:val="009C6127"/>
    <w:rsid w:val="009D04E4"/>
    <w:rsid w:val="009D0BFD"/>
    <w:rsid w:val="009D31E6"/>
    <w:rsid w:val="009D44B5"/>
    <w:rsid w:val="009D54A1"/>
    <w:rsid w:val="009D5D7F"/>
    <w:rsid w:val="009E10B7"/>
    <w:rsid w:val="009E2AEF"/>
    <w:rsid w:val="009E5FCF"/>
    <w:rsid w:val="009F1288"/>
    <w:rsid w:val="009F194C"/>
    <w:rsid w:val="009F1973"/>
    <w:rsid w:val="009F24CD"/>
    <w:rsid w:val="009F78CD"/>
    <w:rsid w:val="00A0337A"/>
    <w:rsid w:val="00A04183"/>
    <w:rsid w:val="00A06644"/>
    <w:rsid w:val="00A07EAC"/>
    <w:rsid w:val="00A1158D"/>
    <w:rsid w:val="00A12497"/>
    <w:rsid w:val="00A14405"/>
    <w:rsid w:val="00A15401"/>
    <w:rsid w:val="00A15490"/>
    <w:rsid w:val="00A16BED"/>
    <w:rsid w:val="00A16C47"/>
    <w:rsid w:val="00A16D36"/>
    <w:rsid w:val="00A24124"/>
    <w:rsid w:val="00A2444D"/>
    <w:rsid w:val="00A24AA0"/>
    <w:rsid w:val="00A25569"/>
    <w:rsid w:val="00A25F29"/>
    <w:rsid w:val="00A26EB5"/>
    <w:rsid w:val="00A30133"/>
    <w:rsid w:val="00A3081C"/>
    <w:rsid w:val="00A32E0E"/>
    <w:rsid w:val="00A32E2A"/>
    <w:rsid w:val="00A332AF"/>
    <w:rsid w:val="00A339D2"/>
    <w:rsid w:val="00A347D6"/>
    <w:rsid w:val="00A348E9"/>
    <w:rsid w:val="00A349C7"/>
    <w:rsid w:val="00A37BAC"/>
    <w:rsid w:val="00A414A1"/>
    <w:rsid w:val="00A415BF"/>
    <w:rsid w:val="00A41FD5"/>
    <w:rsid w:val="00A44958"/>
    <w:rsid w:val="00A46A71"/>
    <w:rsid w:val="00A51034"/>
    <w:rsid w:val="00A51493"/>
    <w:rsid w:val="00A529F2"/>
    <w:rsid w:val="00A531D7"/>
    <w:rsid w:val="00A54589"/>
    <w:rsid w:val="00A5477D"/>
    <w:rsid w:val="00A56495"/>
    <w:rsid w:val="00A567FC"/>
    <w:rsid w:val="00A57BD3"/>
    <w:rsid w:val="00A57CA1"/>
    <w:rsid w:val="00A60176"/>
    <w:rsid w:val="00A61996"/>
    <w:rsid w:val="00A6353A"/>
    <w:rsid w:val="00A63658"/>
    <w:rsid w:val="00A64427"/>
    <w:rsid w:val="00A6500E"/>
    <w:rsid w:val="00A65129"/>
    <w:rsid w:val="00A65B52"/>
    <w:rsid w:val="00A65ED5"/>
    <w:rsid w:val="00A67E63"/>
    <w:rsid w:val="00A70952"/>
    <w:rsid w:val="00A711FA"/>
    <w:rsid w:val="00A71F1D"/>
    <w:rsid w:val="00A71F86"/>
    <w:rsid w:val="00A74EA5"/>
    <w:rsid w:val="00A775A5"/>
    <w:rsid w:val="00A81648"/>
    <w:rsid w:val="00A82732"/>
    <w:rsid w:val="00A84980"/>
    <w:rsid w:val="00A85485"/>
    <w:rsid w:val="00A858DA"/>
    <w:rsid w:val="00A87994"/>
    <w:rsid w:val="00A90635"/>
    <w:rsid w:val="00A91C77"/>
    <w:rsid w:val="00A92197"/>
    <w:rsid w:val="00A94BF3"/>
    <w:rsid w:val="00A961A0"/>
    <w:rsid w:val="00AA076D"/>
    <w:rsid w:val="00AA0CE9"/>
    <w:rsid w:val="00AA4C6B"/>
    <w:rsid w:val="00AA561D"/>
    <w:rsid w:val="00AB0BFA"/>
    <w:rsid w:val="00AB75D3"/>
    <w:rsid w:val="00AC09CC"/>
    <w:rsid w:val="00AC434B"/>
    <w:rsid w:val="00AC4456"/>
    <w:rsid w:val="00AC4B09"/>
    <w:rsid w:val="00AD15CB"/>
    <w:rsid w:val="00AD2862"/>
    <w:rsid w:val="00AD5857"/>
    <w:rsid w:val="00AD62C2"/>
    <w:rsid w:val="00AD66C6"/>
    <w:rsid w:val="00AE0B87"/>
    <w:rsid w:val="00AE22C0"/>
    <w:rsid w:val="00AE2484"/>
    <w:rsid w:val="00AE50C2"/>
    <w:rsid w:val="00AE6DCD"/>
    <w:rsid w:val="00AF2E02"/>
    <w:rsid w:val="00AF3698"/>
    <w:rsid w:val="00AF5400"/>
    <w:rsid w:val="00AF579B"/>
    <w:rsid w:val="00AF59E2"/>
    <w:rsid w:val="00AF7AC5"/>
    <w:rsid w:val="00B00F98"/>
    <w:rsid w:val="00B012A7"/>
    <w:rsid w:val="00B05946"/>
    <w:rsid w:val="00B06D76"/>
    <w:rsid w:val="00B10E91"/>
    <w:rsid w:val="00B11022"/>
    <w:rsid w:val="00B128F5"/>
    <w:rsid w:val="00B12FDA"/>
    <w:rsid w:val="00B13A63"/>
    <w:rsid w:val="00B167A8"/>
    <w:rsid w:val="00B20CBB"/>
    <w:rsid w:val="00B2148F"/>
    <w:rsid w:val="00B2234F"/>
    <w:rsid w:val="00B23CAE"/>
    <w:rsid w:val="00B278DD"/>
    <w:rsid w:val="00B34CB1"/>
    <w:rsid w:val="00B4165D"/>
    <w:rsid w:val="00B44B74"/>
    <w:rsid w:val="00B4666B"/>
    <w:rsid w:val="00B513A5"/>
    <w:rsid w:val="00B54031"/>
    <w:rsid w:val="00B5678F"/>
    <w:rsid w:val="00B606B3"/>
    <w:rsid w:val="00B61A91"/>
    <w:rsid w:val="00B629DB"/>
    <w:rsid w:val="00B6387F"/>
    <w:rsid w:val="00B664A6"/>
    <w:rsid w:val="00B7211E"/>
    <w:rsid w:val="00B735BD"/>
    <w:rsid w:val="00B75F60"/>
    <w:rsid w:val="00B84240"/>
    <w:rsid w:val="00B85889"/>
    <w:rsid w:val="00B8699B"/>
    <w:rsid w:val="00B90F8F"/>
    <w:rsid w:val="00B91EFC"/>
    <w:rsid w:val="00B921B0"/>
    <w:rsid w:val="00B93B76"/>
    <w:rsid w:val="00B960DC"/>
    <w:rsid w:val="00B9667C"/>
    <w:rsid w:val="00BA1ADB"/>
    <w:rsid w:val="00BA1DA5"/>
    <w:rsid w:val="00BA3307"/>
    <w:rsid w:val="00BA4846"/>
    <w:rsid w:val="00BA4D16"/>
    <w:rsid w:val="00BA4E4B"/>
    <w:rsid w:val="00BA5776"/>
    <w:rsid w:val="00BB2B51"/>
    <w:rsid w:val="00BB3724"/>
    <w:rsid w:val="00BB4065"/>
    <w:rsid w:val="00BB70B9"/>
    <w:rsid w:val="00BB711B"/>
    <w:rsid w:val="00BB7932"/>
    <w:rsid w:val="00BC008B"/>
    <w:rsid w:val="00BC3E17"/>
    <w:rsid w:val="00BC5679"/>
    <w:rsid w:val="00BD2232"/>
    <w:rsid w:val="00BD226F"/>
    <w:rsid w:val="00BD4E74"/>
    <w:rsid w:val="00BD6A24"/>
    <w:rsid w:val="00BD7254"/>
    <w:rsid w:val="00BE1348"/>
    <w:rsid w:val="00BE14A8"/>
    <w:rsid w:val="00BE1E26"/>
    <w:rsid w:val="00BE3319"/>
    <w:rsid w:val="00BE35AB"/>
    <w:rsid w:val="00BE4B5B"/>
    <w:rsid w:val="00BE4FF8"/>
    <w:rsid w:val="00BF5182"/>
    <w:rsid w:val="00C01BCE"/>
    <w:rsid w:val="00C038AA"/>
    <w:rsid w:val="00C046E1"/>
    <w:rsid w:val="00C0693C"/>
    <w:rsid w:val="00C072D7"/>
    <w:rsid w:val="00C0764A"/>
    <w:rsid w:val="00C10125"/>
    <w:rsid w:val="00C12291"/>
    <w:rsid w:val="00C13E8B"/>
    <w:rsid w:val="00C15CF4"/>
    <w:rsid w:val="00C166B7"/>
    <w:rsid w:val="00C2377B"/>
    <w:rsid w:val="00C24890"/>
    <w:rsid w:val="00C2627B"/>
    <w:rsid w:val="00C26392"/>
    <w:rsid w:val="00C26460"/>
    <w:rsid w:val="00C265DC"/>
    <w:rsid w:val="00C3224F"/>
    <w:rsid w:val="00C337D9"/>
    <w:rsid w:val="00C3758D"/>
    <w:rsid w:val="00C375D8"/>
    <w:rsid w:val="00C43989"/>
    <w:rsid w:val="00C43ACE"/>
    <w:rsid w:val="00C44050"/>
    <w:rsid w:val="00C442AE"/>
    <w:rsid w:val="00C4486F"/>
    <w:rsid w:val="00C46490"/>
    <w:rsid w:val="00C46741"/>
    <w:rsid w:val="00C46819"/>
    <w:rsid w:val="00C53624"/>
    <w:rsid w:val="00C546CC"/>
    <w:rsid w:val="00C549CF"/>
    <w:rsid w:val="00C55059"/>
    <w:rsid w:val="00C5573C"/>
    <w:rsid w:val="00C60FC2"/>
    <w:rsid w:val="00C61709"/>
    <w:rsid w:val="00C62134"/>
    <w:rsid w:val="00C62E99"/>
    <w:rsid w:val="00C66D14"/>
    <w:rsid w:val="00C73232"/>
    <w:rsid w:val="00C74CD0"/>
    <w:rsid w:val="00C77546"/>
    <w:rsid w:val="00C80694"/>
    <w:rsid w:val="00C812C8"/>
    <w:rsid w:val="00C85F1A"/>
    <w:rsid w:val="00C9001B"/>
    <w:rsid w:val="00C91AE3"/>
    <w:rsid w:val="00C91BBF"/>
    <w:rsid w:val="00C91F9B"/>
    <w:rsid w:val="00C93D7D"/>
    <w:rsid w:val="00C944C1"/>
    <w:rsid w:val="00C97E45"/>
    <w:rsid w:val="00CA0A52"/>
    <w:rsid w:val="00CA1D22"/>
    <w:rsid w:val="00CA2577"/>
    <w:rsid w:val="00CA3A19"/>
    <w:rsid w:val="00CA5DC9"/>
    <w:rsid w:val="00CA672E"/>
    <w:rsid w:val="00CA7597"/>
    <w:rsid w:val="00CB00A5"/>
    <w:rsid w:val="00CB0ABC"/>
    <w:rsid w:val="00CB133B"/>
    <w:rsid w:val="00CB1C37"/>
    <w:rsid w:val="00CB2C05"/>
    <w:rsid w:val="00CB5897"/>
    <w:rsid w:val="00CB636F"/>
    <w:rsid w:val="00CB7F1E"/>
    <w:rsid w:val="00CC6DF5"/>
    <w:rsid w:val="00CD09D1"/>
    <w:rsid w:val="00CD1415"/>
    <w:rsid w:val="00CD4ED2"/>
    <w:rsid w:val="00CD5EC9"/>
    <w:rsid w:val="00CD635F"/>
    <w:rsid w:val="00CD7D1E"/>
    <w:rsid w:val="00CE1B22"/>
    <w:rsid w:val="00CE4D99"/>
    <w:rsid w:val="00CE5D15"/>
    <w:rsid w:val="00CE7279"/>
    <w:rsid w:val="00CF0388"/>
    <w:rsid w:val="00CF0814"/>
    <w:rsid w:val="00CF117A"/>
    <w:rsid w:val="00CF2510"/>
    <w:rsid w:val="00CF262F"/>
    <w:rsid w:val="00CF3869"/>
    <w:rsid w:val="00CF482C"/>
    <w:rsid w:val="00CF7BD2"/>
    <w:rsid w:val="00D0143B"/>
    <w:rsid w:val="00D02DDC"/>
    <w:rsid w:val="00D172F6"/>
    <w:rsid w:val="00D1764E"/>
    <w:rsid w:val="00D17847"/>
    <w:rsid w:val="00D21FFA"/>
    <w:rsid w:val="00D2312D"/>
    <w:rsid w:val="00D25994"/>
    <w:rsid w:val="00D303F9"/>
    <w:rsid w:val="00D31476"/>
    <w:rsid w:val="00D31B85"/>
    <w:rsid w:val="00D32EDC"/>
    <w:rsid w:val="00D3414C"/>
    <w:rsid w:val="00D3594C"/>
    <w:rsid w:val="00D402C3"/>
    <w:rsid w:val="00D40ADB"/>
    <w:rsid w:val="00D45C5E"/>
    <w:rsid w:val="00D45FF5"/>
    <w:rsid w:val="00D461E3"/>
    <w:rsid w:val="00D47215"/>
    <w:rsid w:val="00D5390D"/>
    <w:rsid w:val="00D556A0"/>
    <w:rsid w:val="00D57584"/>
    <w:rsid w:val="00D57F77"/>
    <w:rsid w:val="00D6019F"/>
    <w:rsid w:val="00D601CD"/>
    <w:rsid w:val="00D6334B"/>
    <w:rsid w:val="00D64F94"/>
    <w:rsid w:val="00D651AC"/>
    <w:rsid w:val="00D66139"/>
    <w:rsid w:val="00D66522"/>
    <w:rsid w:val="00D66E40"/>
    <w:rsid w:val="00D66E57"/>
    <w:rsid w:val="00D67502"/>
    <w:rsid w:val="00D70203"/>
    <w:rsid w:val="00D71609"/>
    <w:rsid w:val="00D721D9"/>
    <w:rsid w:val="00D72A8A"/>
    <w:rsid w:val="00D73543"/>
    <w:rsid w:val="00D76F2D"/>
    <w:rsid w:val="00D80EE2"/>
    <w:rsid w:val="00D8237E"/>
    <w:rsid w:val="00D83A4F"/>
    <w:rsid w:val="00D91938"/>
    <w:rsid w:val="00D919E7"/>
    <w:rsid w:val="00D95B4B"/>
    <w:rsid w:val="00D96BBD"/>
    <w:rsid w:val="00DA2F52"/>
    <w:rsid w:val="00DA360E"/>
    <w:rsid w:val="00DA70F4"/>
    <w:rsid w:val="00DA713F"/>
    <w:rsid w:val="00DB155E"/>
    <w:rsid w:val="00DB26A1"/>
    <w:rsid w:val="00DB2C56"/>
    <w:rsid w:val="00DB3933"/>
    <w:rsid w:val="00DB6E5B"/>
    <w:rsid w:val="00DB7E20"/>
    <w:rsid w:val="00DD192E"/>
    <w:rsid w:val="00DD2326"/>
    <w:rsid w:val="00DD5BF0"/>
    <w:rsid w:val="00DD5C43"/>
    <w:rsid w:val="00DE0E13"/>
    <w:rsid w:val="00DE1708"/>
    <w:rsid w:val="00DE29A3"/>
    <w:rsid w:val="00DE4F4B"/>
    <w:rsid w:val="00DE57F4"/>
    <w:rsid w:val="00DE734C"/>
    <w:rsid w:val="00DE7416"/>
    <w:rsid w:val="00DF13E3"/>
    <w:rsid w:val="00DF1965"/>
    <w:rsid w:val="00DF31AE"/>
    <w:rsid w:val="00DF3B43"/>
    <w:rsid w:val="00DF4644"/>
    <w:rsid w:val="00E020CA"/>
    <w:rsid w:val="00E02608"/>
    <w:rsid w:val="00E03B9A"/>
    <w:rsid w:val="00E041AD"/>
    <w:rsid w:val="00E04E30"/>
    <w:rsid w:val="00E109F0"/>
    <w:rsid w:val="00E13A85"/>
    <w:rsid w:val="00E153FC"/>
    <w:rsid w:val="00E17597"/>
    <w:rsid w:val="00E2174C"/>
    <w:rsid w:val="00E220FA"/>
    <w:rsid w:val="00E2228B"/>
    <w:rsid w:val="00E2538D"/>
    <w:rsid w:val="00E25B37"/>
    <w:rsid w:val="00E32DC6"/>
    <w:rsid w:val="00E32EE3"/>
    <w:rsid w:val="00E337AB"/>
    <w:rsid w:val="00E33A82"/>
    <w:rsid w:val="00E35479"/>
    <w:rsid w:val="00E37FC0"/>
    <w:rsid w:val="00E415FA"/>
    <w:rsid w:val="00E41FE3"/>
    <w:rsid w:val="00E425D2"/>
    <w:rsid w:val="00E4589D"/>
    <w:rsid w:val="00E476ED"/>
    <w:rsid w:val="00E51E31"/>
    <w:rsid w:val="00E53447"/>
    <w:rsid w:val="00E53FB3"/>
    <w:rsid w:val="00E54E32"/>
    <w:rsid w:val="00E55812"/>
    <w:rsid w:val="00E56E52"/>
    <w:rsid w:val="00E62312"/>
    <w:rsid w:val="00E63065"/>
    <w:rsid w:val="00E653D4"/>
    <w:rsid w:val="00E72482"/>
    <w:rsid w:val="00E72954"/>
    <w:rsid w:val="00E73053"/>
    <w:rsid w:val="00E73A6E"/>
    <w:rsid w:val="00E73DBA"/>
    <w:rsid w:val="00E73FE7"/>
    <w:rsid w:val="00E76755"/>
    <w:rsid w:val="00E77676"/>
    <w:rsid w:val="00E81E95"/>
    <w:rsid w:val="00E83E2D"/>
    <w:rsid w:val="00E86582"/>
    <w:rsid w:val="00E86D35"/>
    <w:rsid w:val="00E907F2"/>
    <w:rsid w:val="00E9427D"/>
    <w:rsid w:val="00E94EC4"/>
    <w:rsid w:val="00E959EA"/>
    <w:rsid w:val="00E9756D"/>
    <w:rsid w:val="00E977E3"/>
    <w:rsid w:val="00EA09FF"/>
    <w:rsid w:val="00EA14DE"/>
    <w:rsid w:val="00EA1581"/>
    <w:rsid w:val="00EA5196"/>
    <w:rsid w:val="00EA73FF"/>
    <w:rsid w:val="00EA7766"/>
    <w:rsid w:val="00EB1AC3"/>
    <w:rsid w:val="00EB31F7"/>
    <w:rsid w:val="00EB417C"/>
    <w:rsid w:val="00EB5C5E"/>
    <w:rsid w:val="00EC2C33"/>
    <w:rsid w:val="00EC4ED1"/>
    <w:rsid w:val="00EC5223"/>
    <w:rsid w:val="00EC5F9D"/>
    <w:rsid w:val="00EC6143"/>
    <w:rsid w:val="00EC61FB"/>
    <w:rsid w:val="00EC6B44"/>
    <w:rsid w:val="00ED0B94"/>
    <w:rsid w:val="00ED0F53"/>
    <w:rsid w:val="00ED2F80"/>
    <w:rsid w:val="00ED3BFF"/>
    <w:rsid w:val="00ED4953"/>
    <w:rsid w:val="00ED6FE9"/>
    <w:rsid w:val="00EE0221"/>
    <w:rsid w:val="00EE0FB0"/>
    <w:rsid w:val="00EE22A3"/>
    <w:rsid w:val="00EE2D6B"/>
    <w:rsid w:val="00EE31F8"/>
    <w:rsid w:val="00EE47ED"/>
    <w:rsid w:val="00EE55D5"/>
    <w:rsid w:val="00EF0163"/>
    <w:rsid w:val="00EF2F46"/>
    <w:rsid w:val="00EF3635"/>
    <w:rsid w:val="00EF4999"/>
    <w:rsid w:val="00EF543F"/>
    <w:rsid w:val="00F0032B"/>
    <w:rsid w:val="00F035E3"/>
    <w:rsid w:val="00F15581"/>
    <w:rsid w:val="00F17EED"/>
    <w:rsid w:val="00F2306C"/>
    <w:rsid w:val="00F2422A"/>
    <w:rsid w:val="00F244FB"/>
    <w:rsid w:val="00F251FD"/>
    <w:rsid w:val="00F256DB"/>
    <w:rsid w:val="00F271F3"/>
    <w:rsid w:val="00F27B90"/>
    <w:rsid w:val="00F329C3"/>
    <w:rsid w:val="00F4192E"/>
    <w:rsid w:val="00F43E12"/>
    <w:rsid w:val="00F4415D"/>
    <w:rsid w:val="00F479CB"/>
    <w:rsid w:val="00F50469"/>
    <w:rsid w:val="00F50639"/>
    <w:rsid w:val="00F541EC"/>
    <w:rsid w:val="00F54CA2"/>
    <w:rsid w:val="00F5531D"/>
    <w:rsid w:val="00F602D2"/>
    <w:rsid w:val="00F60558"/>
    <w:rsid w:val="00F61336"/>
    <w:rsid w:val="00F62670"/>
    <w:rsid w:val="00F6567E"/>
    <w:rsid w:val="00F657F8"/>
    <w:rsid w:val="00F67F00"/>
    <w:rsid w:val="00F70B59"/>
    <w:rsid w:val="00F70E33"/>
    <w:rsid w:val="00F70F3F"/>
    <w:rsid w:val="00F7288F"/>
    <w:rsid w:val="00F72A23"/>
    <w:rsid w:val="00F72F36"/>
    <w:rsid w:val="00F736D1"/>
    <w:rsid w:val="00F74ACB"/>
    <w:rsid w:val="00F75043"/>
    <w:rsid w:val="00F75BAB"/>
    <w:rsid w:val="00F75F12"/>
    <w:rsid w:val="00F80C21"/>
    <w:rsid w:val="00F82157"/>
    <w:rsid w:val="00F85D84"/>
    <w:rsid w:val="00F906EB"/>
    <w:rsid w:val="00F9315D"/>
    <w:rsid w:val="00F94B19"/>
    <w:rsid w:val="00F953E8"/>
    <w:rsid w:val="00F97681"/>
    <w:rsid w:val="00FA0393"/>
    <w:rsid w:val="00FA0B83"/>
    <w:rsid w:val="00FA16CB"/>
    <w:rsid w:val="00FA1782"/>
    <w:rsid w:val="00FA1C64"/>
    <w:rsid w:val="00FA1F97"/>
    <w:rsid w:val="00FA35ED"/>
    <w:rsid w:val="00FA3FDD"/>
    <w:rsid w:val="00FA701F"/>
    <w:rsid w:val="00FB058A"/>
    <w:rsid w:val="00FB437E"/>
    <w:rsid w:val="00FB4E80"/>
    <w:rsid w:val="00FB772D"/>
    <w:rsid w:val="00FB7844"/>
    <w:rsid w:val="00FB7ED1"/>
    <w:rsid w:val="00FC2027"/>
    <w:rsid w:val="00FD093A"/>
    <w:rsid w:val="00FD2109"/>
    <w:rsid w:val="00FD2A26"/>
    <w:rsid w:val="00FD2D38"/>
    <w:rsid w:val="00FD3CEE"/>
    <w:rsid w:val="00FD46E1"/>
    <w:rsid w:val="00FD5597"/>
    <w:rsid w:val="00FD6453"/>
    <w:rsid w:val="00FD73CB"/>
    <w:rsid w:val="00FE0189"/>
    <w:rsid w:val="00FE480A"/>
    <w:rsid w:val="00FE65E1"/>
    <w:rsid w:val="00FE6CDE"/>
    <w:rsid w:val="00FE6CEB"/>
    <w:rsid w:val="00FE6DA5"/>
    <w:rsid w:val="00FE6EA6"/>
    <w:rsid w:val="00FF0A0D"/>
    <w:rsid w:val="00FF12CB"/>
    <w:rsid w:val="00FF3087"/>
    <w:rsid w:val="00FF384B"/>
    <w:rsid w:val="00FF4060"/>
    <w:rsid w:val="00FF5A78"/>
    <w:rsid w:val="00FF6063"/>
    <w:rsid w:val="00FF6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2EA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861D29"/>
    <w:pPr>
      <w:spacing w:after="0"/>
      <w:outlineLvl w:val="2"/>
    </w:pPr>
    <w:rPr>
      <w:b/>
      <w:color w:val="BB141A" w:themeColor="background2"/>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BB141A"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BB141A"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BB141A"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BB141A"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BB141A" w:themeColor="background2"/>
      <w:spacing w:val="15"/>
      <w:sz w:val="52"/>
      <w:szCs w:val="24"/>
    </w:rPr>
  </w:style>
  <w:style w:type="character" w:styleId="SubtleEmphasis">
    <w:name w:val="Subtle Emphasis"/>
    <w:basedOn w:val="DefaultParagraphFont"/>
    <w:uiPriority w:val="19"/>
    <w:semiHidden/>
    <w:unhideWhenUsed/>
    <w:rsid w:val="00624BA5"/>
    <w:rPr>
      <w:i/>
      <w:iCs/>
      <w:color w:val="A7A7A7" w:themeColor="text1" w:themeTint="7F"/>
    </w:rPr>
  </w:style>
  <w:style w:type="character" w:styleId="Emphasis">
    <w:name w:val="Emphasis"/>
    <w:basedOn w:val="DefaultParagraphFont"/>
    <w:uiPriority w:val="20"/>
    <w:unhideWhenUsed/>
    <w:qFormat/>
    <w:rsid w:val="00624BA5"/>
    <w:rPr>
      <w:i/>
      <w:iCs/>
    </w:rPr>
  </w:style>
  <w:style w:type="character" w:styleId="IntenseEmphasis">
    <w:name w:val="Intense Emphasis"/>
    <w:basedOn w:val="DefaultParagraphFont"/>
    <w:uiPriority w:val="3"/>
    <w:unhideWhenUsed/>
    <w:rsid w:val="003C4251"/>
    <w:rPr>
      <w:b/>
      <w:bCs/>
      <w:i/>
      <w:iCs/>
      <w:color w:val="BB141A"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505050" w:themeColor="text1"/>
    </w:rPr>
  </w:style>
  <w:style w:type="character" w:customStyle="1" w:styleId="QuoteChar">
    <w:name w:val="Quote Char"/>
    <w:basedOn w:val="DefaultParagraphFont"/>
    <w:link w:val="Quote"/>
    <w:uiPriority w:val="29"/>
    <w:semiHidden/>
    <w:rsid w:val="00624BA5"/>
    <w:rPr>
      <w:i/>
      <w:iCs/>
      <w:color w:val="505050" w:themeColor="text1"/>
    </w:rPr>
  </w:style>
  <w:style w:type="paragraph" w:styleId="IntenseQuote">
    <w:name w:val="Intense Quote"/>
    <w:basedOn w:val="Normal"/>
    <w:next w:val="Normal"/>
    <w:link w:val="IntenseQuoteChar"/>
    <w:uiPriority w:val="30"/>
    <w:semiHidden/>
    <w:unhideWhenUsed/>
    <w:rsid w:val="00624BA5"/>
    <w:pPr>
      <w:pBdr>
        <w:bottom w:val="single" w:sz="4" w:space="4" w:color="0072BC" w:themeColor="accent1"/>
      </w:pBdr>
      <w:spacing w:before="200" w:after="280"/>
      <w:ind w:left="936" w:right="936"/>
    </w:pPr>
    <w:rPr>
      <w:b/>
      <w:bCs/>
      <w:i/>
      <w:iCs/>
      <w:color w:val="0072BC" w:themeColor="accent1"/>
    </w:rPr>
  </w:style>
  <w:style w:type="character" w:customStyle="1" w:styleId="IntenseQuoteChar">
    <w:name w:val="Intense Quote Char"/>
    <w:basedOn w:val="DefaultParagraphFont"/>
    <w:link w:val="IntenseQuote"/>
    <w:uiPriority w:val="30"/>
    <w:semiHidden/>
    <w:rsid w:val="00624BA5"/>
    <w:rPr>
      <w:b/>
      <w:bCs/>
      <w:i/>
      <w:iCs/>
      <w:color w:val="0072BC" w:themeColor="accent1"/>
    </w:rPr>
  </w:style>
  <w:style w:type="character" w:styleId="SubtleReference">
    <w:name w:val="Subtle Reference"/>
    <w:basedOn w:val="DefaultParagraphFont"/>
    <w:uiPriority w:val="31"/>
    <w:semiHidden/>
    <w:unhideWhenUsed/>
    <w:rsid w:val="00624BA5"/>
    <w:rPr>
      <w:smallCaps/>
      <w:color w:val="BB141A" w:themeColor="accent2"/>
      <w:u w:val="single"/>
    </w:rPr>
  </w:style>
  <w:style w:type="character" w:styleId="IntenseReference">
    <w:name w:val="Intense Reference"/>
    <w:basedOn w:val="DefaultParagraphFont"/>
    <w:uiPriority w:val="32"/>
    <w:semiHidden/>
    <w:unhideWhenUsed/>
    <w:rsid w:val="00624BA5"/>
    <w:rPr>
      <w:b/>
      <w:bCs/>
      <w:smallCaps/>
      <w:color w:val="BB141A"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BB141A" w:themeColor="background2"/>
        <w:bottom w:val="single" w:sz="18" w:space="18" w:color="BB141A" w:themeColor="background2"/>
      </w:pBdr>
      <w:spacing w:after="0" w:line="600" w:lineRule="atLeast"/>
    </w:pPr>
    <w:rPr>
      <w:rFonts w:ascii="Segoe UI Light" w:hAnsi="Segoe UI Light"/>
      <w:color w:val="BB141A"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50505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BB141A" w:themeColor="background2"/>
      </w:pBdr>
      <w:spacing w:before="120" w:after="120" w:line="160" w:lineRule="exact"/>
      <w:ind w:left="29"/>
    </w:pPr>
    <w:rPr>
      <w:rFonts w:asciiTheme="minorHAnsi" w:hAnsiTheme="minorHAnsi"/>
      <w:bCs/>
      <w:i/>
      <w:color w:val="969696" w:themeColor="text1" w:themeTint="99"/>
      <w:sz w:val="14"/>
      <w:szCs w:val="18"/>
    </w:rPr>
  </w:style>
  <w:style w:type="paragraph" w:customStyle="1" w:styleId="Imagefullcolumn">
    <w:name w:val="Image full column"/>
    <w:basedOn w:val="Bodycopy"/>
    <w:next w:val="Bodycopy"/>
    <w:qFormat/>
    <w:rsid w:val="00B167A8"/>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B167A8"/>
    <w:rPr>
      <w:rFonts w:ascii="Segoe Pro" w:eastAsia="Times New Roman" w:hAnsi="Segoe Pro" w:cs="Times New Roman"/>
      <w:b/>
      <w:color w:val="BB141A" w:themeColor="background2"/>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50505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BB141A" w:themeColor="background2"/>
      </w:pBdr>
      <w:spacing w:before="120" w:after="120" w:line="160" w:lineRule="exact"/>
      <w:ind w:left="-3658"/>
    </w:pPr>
    <w:rPr>
      <w:rFonts w:asciiTheme="minorHAnsi" w:eastAsia="Times New Roman" w:hAnsiTheme="minorHAnsi" w:cs="Times New Roman"/>
      <w:i/>
      <w:iCs/>
      <w:color w:val="96969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BB141A"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BB141A" w:themeColor="background2"/>
      </w:pBdr>
      <w:spacing w:before="120" w:after="120" w:line="160" w:lineRule="exact"/>
      <w:ind w:left="-2016"/>
    </w:pPr>
    <w:rPr>
      <w:rFonts w:asciiTheme="minorHAnsi" w:eastAsia="Times New Roman" w:hAnsiTheme="minorHAnsi" w:cs="Times New Roman"/>
      <w:i/>
      <w:iCs/>
      <w:color w:val="96969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00548C" w:themeColor="accent1" w:themeShade="BF"/>
    </w:rPr>
  </w:style>
  <w:style w:type="paragraph" w:styleId="ListParagraph">
    <w:name w:val="List Paragraph"/>
    <w:aliases w:val="Procedure Step,Bullet List,FooterText"/>
    <w:basedOn w:val="Bodycopy"/>
    <w:link w:val="ListParagraphChar"/>
    <w:qFormat/>
    <w:rsid w:val="004A7054"/>
    <w:pPr>
      <w:numPr>
        <w:numId w:val="13"/>
      </w:numPr>
    </w:p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50505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50505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282828"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rsid w:val="00B167A8"/>
    <w:rPr>
      <w:rFonts w:ascii="Segoe Pro" w:eastAsia="Times New Roman" w:hAnsi="Segoe Pro" w:cs="Times New Roman"/>
      <w:color w:val="505050" w:themeColor="text1"/>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color w:val="282828" w:themeColor="text1" w:themeShade="80"/>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color w:val="282828" w:themeColor="text1" w:themeShade="80"/>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___WRD_EMBED_SUB_40" w:eastAsia="Times New Roman" w:hAnsi="___WRD_EMBED_SUB_40"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8"/>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___WRD_EMBED_SUB_40" w:eastAsia="Times New Roman" w:hAnsi="___WRD_EMBED_SUB_40"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9"/>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50505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50505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0"/>
      </w:numPr>
      <w:spacing w:after="120" w:line="276" w:lineRule="auto"/>
      <w:ind w:right="1049"/>
      <w:contextualSpacing/>
    </w:pPr>
    <w:rPr>
      <w:rFonts w:ascii="Segoe UI" w:hAnsi="Segoe UI" w:cs="Arial"/>
      <w:bCs/>
      <w:color w:val="505050"/>
      <w:sz w:val="24"/>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505050" w:themeColor="text1"/>
    </w:rPr>
  </w:style>
  <w:style w:type="character" w:customStyle="1" w:styleId="BlurbChar">
    <w:name w:val="Blurb Char"/>
    <w:basedOn w:val="ClickStepsChar"/>
    <w:link w:val="Blurb"/>
    <w:uiPriority w:val="99"/>
    <w:rsid w:val="00B167A8"/>
    <w:rPr>
      <w:rFonts w:ascii="Segoe UI" w:eastAsia="Times New Roman" w:hAnsi="Segoe UI" w:cs="Arial"/>
      <w:bCs/>
      <w:i/>
      <w:color w:val="50505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1"/>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 w:type="character" w:customStyle="1" w:styleId="token">
    <w:name w:val="token"/>
    <w:basedOn w:val="DefaultParagraphFont"/>
    <w:rsid w:val="00F003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5590857">
      <w:bodyDiv w:val="1"/>
      <w:marLeft w:val="0"/>
      <w:marRight w:val="0"/>
      <w:marTop w:val="0"/>
      <w:marBottom w:val="0"/>
      <w:divBdr>
        <w:top w:val="none" w:sz="0" w:space="0" w:color="auto"/>
        <w:left w:val="none" w:sz="0" w:space="0" w:color="auto"/>
        <w:bottom w:val="none" w:sz="0" w:space="0" w:color="auto"/>
        <w:right w:val="none" w:sz="0" w:space="0" w:color="auto"/>
      </w:divBdr>
    </w:div>
    <w:div w:id="111556071">
      <w:bodyDiv w:val="1"/>
      <w:marLeft w:val="0"/>
      <w:marRight w:val="0"/>
      <w:marTop w:val="0"/>
      <w:marBottom w:val="0"/>
      <w:divBdr>
        <w:top w:val="none" w:sz="0" w:space="0" w:color="auto"/>
        <w:left w:val="none" w:sz="0" w:space="0" w:color="auto"/>
        <w:bottom w:val="none" w:sz="0" w:space="0" w:color="auto"/>
        <w:right w:val="none" w:sz="0" w:space="0" w:color="auto"/>
      </w:divBdr>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210121312">
      <w:bodyDiv w:val="1"/>
      <w:marLeft w:val="0"/>
      <w:marRight w:val="0"/>
      <w:marTop w:val="0"/>
      <w:marBottom w:val="0"/>
      <w:divBdr>
        <w:top w:val="none" w:sz="0" w:space="0" w:color="auto"/>
        <w:left w:val="none" w:sz="0" w:space="0" w:color="auto"/>
        <w:bottom w:val="none" w:sz="0" w:space="0" w:color="auto"/>
        <w:right w:val="none" w:sz="0" w:space="0" w:color="auto"/>
      </w:divBdr>
    </w:div>
    <w:div w:id="211962616">
      <w:bodyDiv w:val="1"/>
      <w:marLeft w:val="0"/>
      <w:marRight w:val="0"/>
      <w:marTop w:val="0"/>
      <w:marBottom w:val="0"/>
      <w:divBdr>
        <w:top w:val="none" w:sz="0" w:space="0" w:color="auto"/>
        <w:left w:val="none" w:sz="0" w:space="0" w:color="auto"/>
        <w:bottom w:val="none" w:sz="0" w:space="0" w:color="auto"/>
        <w:right w:val="none" w:sz="0" w:space="0" w:color="auto"/>
      </w:divBdr>
    </w:div>
    <w:div w:id="245502013">
      <w:bodyDiv w:val="1"/>
      <w:marLeft w:val="0"/>
      <w:marRight w:val="0"/>
      <w:marTop w:val="0"/>
      <w:marBottom w:val="0"/>
      <w:divBdr>
        <w:top w:val="none" w:sz="0" w:space="0" w:color="auto"/>
        <w:left w:val="none" w:sz="0" w:space="0" w:color="auto"/>
        <w:bottom w:val="none" w:sz="0" w:space="0" w:color="auto"/>
        <w:right w:val="none" w:sz="0" w:space="0" w:color="auto"/>
      </w:divBdr>
    </w:div>
    <w:div w:id="379331158">
      <w:bodyDiv w:val="1"/>
      <w:marLeft w:val="0"/>
      <w:marRight w:val="0"/>
      <w:marTop w:val="0"/>
      <w:marBottom w:val="0"/>
      <w:divBdr>
        <w:top w:val="none" w:sz="0" w:space="0" w:color="auto"/>
        <w:left w:val="none" w:sz="0" w:space="0" w:color="auto"/>
        <w:bottom w:val="none" w:sz="0" w:space="0" w:color="auto"/>
        <w:right w:val="none" w:sz="0" w:space="0" w:color="auto"/>
      </w:divBdr>
    </w:div>
    <w:div w:id="408432400">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69508484">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778525862">
      <w:bodyDiv w:val="1"/>
      <w:marLeft w:val="0"/>
      <w:marRight w:val="0"/>
      <w:marTop w:val="0"/>
      <w:marBottom w:val="0"/>
      <w:divBdr>
        <w:top w:val="none" w:sz="0" w:space="0" w:color="auto"/>
        <w:left w:val="none" w:sz="0" w:space="0" w:color="auto"/>
        <w:bottom w:val="none" w:sz="0" w:space="0" w:color="auto"/>
        <w:right w:val="none" w:sz="0" w:space="0" w:color="auto"/>
      </w:divBdr>
    </w:div>
    <w:div w:id="840314312">
      <w:bodyDiv w:val="1"/>
      <w:marLeft w:val="0"/>
      <w:marRight w:val="0"/>
      <w:marTop w:val="0"/>
      <w:marBottom w:val="0"/>
      <w:divBdr>
        <w:top w:val="none" w:sz="0" w:space="0" w:color="auto"/>
        <w:left w:val="none" w:sz="0" w:space="0" w:color="auto"/>
        <w:bottom w:val="none" w:sz="0" w:space="0" w:color="auto"/>
        <w:right w:val="none" w:sz="0" w:space="0" w:color="auto"/>
      </w:divBdr>
    </w:div>
    <w:div w:id="871915401">
      <w:bodyDiv w:val="1"/>
      <w:marLeft w:val="0"/>
      <w:marRight w:val="0"/>
      <w:marTop w:val="0"/>
      <w:marBottom w:val="0"/>
      <w:divBdr>
        <w:top w:val="none" w:sz="0" w:space="0" w:color="auto"/>
        <w:left w:val="none" w:sz="0" w:space="0" w:color="auto"/>
        <w:bottom w:val="none" w:sz="0" w:space="0" w:color="auto"/>
        <w:right w:val="none" w:sz="0" w:space="0" w:color="auto"/>
      </w:divBdr>
    </w:div>
    <w:div w:id="888106829">
      <w:bodyDiv w:val="1"/>
      <w:marLeft w:val="0"/>
      <w:marRight w:val="0"/>
      <w:marTop w:val="0"/>
      <w:marBottom w:val="0"/>
      <w:divBdr>
        <w:top w:val="none" w:sz="0" w:space="0" w:color="auto"/>
        <w:left w:val="none" w:sz="0" w:space="0" w:color="auto"/>
        <w:bottom w:val="none" w:sz="0" w:space="0" w:color="auto"/>
        <w:right w:val="none" w:sz="0" w:space="0" w:color="auto"/>
      </w:divBdr>
    </w:div>
    <w:div w:id="941692701">
      <w:bodyDiv w:val="1"/>
      <w:marLeft w:val="0"/>
      <w:marRight w:val="0"/>
      <w:marTop w:val="0"/>
      <w:marBottom w:val="0"/>
      <w:divBdr>
        <w:top w:val="none" w:sz="0" w:space="0" w:color="auto"/>
        <w:left w:val="none" w:sz="0" w:space="0" w:color="auto"/>
        <w:bottom w:val="none" w:sz="0" w:space="0" w:color="auto"/>
        <w:right w:val="none" w:sz="0" w:space="0" w:color="auto"/>
      </w:divBdr>
    </w:div>
    <w:div w:id="976253881">
      <w:bodyDiv w:val="1"/>
      <w:marLeft w:val="0"/>
      <w:marRight w:val="0"/>
      <w:marTop w:val="0"/>
      <w:marBottom w:val="0"/>
      <w:divBdr>
        <w:top w:val="none" w:sz="0" w:space="0" w:color="auto"/>
        <w:left w:val="none" w:sz="0" w:space="0" w:color="auto"/>
        <w:bottom w:val="none" w:sz="0" w:space="0" w:color="auto"/>
        <w:right w:val="none" w:sz="0" w:space="0" w:color="auto"/>
      </w:divBdr>
    </w:div>
    <w:div w:id="1040784070">
      <w:bodyDiv w:val="1"/>
      <w:marLeft w:val="0"/>
      <w:marRight w:val="0"/>
      <w:marTop w:val="0"/>
      <w:marBottom w:val="0"/>
      <w:divBdr>
        <w:top w:val="none" w:sz="0" w:space="0" w:color="auto"/>
        <w:left w:val="none" w:sz="0" w:space="0" w:color="auto"/>
        <w:bottom w:val="none" w:sz="0" w:space="0" w:color="auto"/>
        <w:right w:val="none" w:sz="0" w:space="0" w:color="auto"/>
      </w:divBdr>
    </w:div>
    <w:div w:id="1047994281">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94402427">
      <w:bodyDiv w:val="1"/>
      <w:marLeft w:val="0"/>
      <w:marRight w:val="0"/>
      <w:marTop w:val="0"/>
      <w:marBottom w:val="0"/>
      <w:divBdr>
        <w:top w:val="none" w:sz="0" w:space="0" w:color="auto"/>
        <w:left w:val="none" w:sz="0" w:space="0" w:color="auto"/>
        <w:bottom w:val="none" w:sz="0" w:space="0" w:color="auto"/>
        <w:right w:val="none" w:sz="0" w:space="0" w:color="auto"/>
      </w:divBdr>
    </w:div>
    <w:div w:id="1145662788">
      <w:bodyDiv w:val="1"/>
      <w:marLeft w:val="0"/>
      <w:marRight w:val="0"/>
      <w:marTop w:val="0"/>
      <w:marBottom w:val="0"/>
      <w:divBdr>
        <w:top w:val="none" w:sz="0" w:space="0" w:color="auto"/>
        <w:left w:val="none" w:sz="0" w:space="0" w:color="auto"/>
        <w:bottom w:val="none" w:sz="0" w:space="0" w:color="auto"/>
        <w:right w:val="none" w:sz="0" w:space="0" w:color="auto"/>
      </w:divBdr>
    </w:div>
    <w:div w:id="1167091708">
      <w:bodyDiv w:val="1"/>
      <w:marLeft w:val="0"/>
      <w:marRight w:val="0"/>
      <w:marTop w:val="0"/>
      <w:marBottom w:val="0"/>
      <w:divBdr>
        <w:top w:val="none" w:sz="0" w:space="0" w:color="auto"/>
        <w:left w:val="none" w:sz="0" w:space="0" w:color="auto"/>
        <w:bottom w:val="none" w:sz="0" w:space="0" w:color="auto"/>
        <w:right w:val="none" w:sz="0" w:space="0" w:color="auto"/>
      </w:divBdr>
    </w:div>
    <w:div w:id="1167982657">
      <w:bodyDiv w:val="1"/>
      <w:marLeft w:val="0"/>
      <w:marRight w:val="0"/>
      <w:marTop w:val="0"/>
      <w:marBottom w:val="0"/>
      <w:divBdr>
        <w:top w:val="none" w:sz="0" w:space="0" w:color="auto"/>
        <w:left w:val="none" w:sz="0" w:space="0" w:color="auto"/>
        <w:bottom w:val="none" w:sz="0" w:space="0" w:color="auto"/>
        <w:right w:val="none" w:sz="0" w:space="0" w:color="auto"/>
      </w:divBdr>
    </w:div>
    <w:div w:id="1171457005">
      <w:bodyDiv w:val="1"/>
      <w:marLeft w:val="0"/>
      <w:marRight w:val="0"/>
      <w:marTop w:val="0"/>
      <w:marBottom w:val="0"/>
      <w:divBdr>
        <w:top w:val="none" w:sz="0" w:space="0" w:color="auto"/>
        <w:left w:val="none" w:sz="0" w:space="0" w:color="auto"/>
        <w:bottom w:val="none" w:sz="0" w:space="0" w:color="auto"/>
        <w:right w:val="none" w:sz="0" w:space="0" w:color="auto"/>
      </w:divBdr>
    </w:div>
    <w:div w:id="1198548890">
      <w:bodyDiv w:val="1"/>
      <w:marLeft w:val="0"/>
      <w:marRight w:val="0"/>
      <w:marTop w:val="0"/>
      <w:marBottom w:val="0"/>
      <w:divBdr>
        <w:top w:val="none" w:sz="0" w:space="0" w:color="auto"/>
        <w:left w:val="none" w:sz="0" w:space="0" w:color="auto"/>
        <w:bottom w:val="none" w:sz="0" w:space="0" w:color="auto"/>
        <w:right w:val="none" w:sz="0" w:space="0" w:color="auto"/>
      </w:divBdr>
    </w:div>
    <w:div w:id="1265310947">
      <w:bodyDiv w:val="1"/>
      <w:marLeft w:val="0"/>
      <w:marRight w:val="0"/>
      <w:marTop w:val="0"/>
      <w:marBottom w:val="0"/>
      <w:divBdr>
        <w:top w:val="none" w:sz="0" w:space="0" w:color="auto"/>
        <w:left w:val="none" w:sz="0" w:space="0" w:color="auto"/>
        <w:bottom w:val="none" w:sz="0" w:space="0" w:color="auto"/>
        <w:right w:val="none" w:sz="0" w:space="0" w:color="auto"/>
      </w:divBdr>
    </w:div>
    <w:div w:id="1319580067">
      <w:bodyDiv w:val="1"/>
      <w:marLeft w:val="0"/>
      <w:marRight w:val="0"/>
      <w:marTop w:val="0"/>
      <w:marBottom w:val="0"/>
      <w:divBdr>
        <w:top w:val="none" w:sz="0" w:space="0" w:color="auto"/>
        <w:left w:val="none" w:sz="0" w:space="0" w:color="auto"/>
        <w:bottom w:val="none" w:sz="0" w:space="0" w:color="auto"/>
        <w:right w:val="none" w:sz="0" w:space="0" w:color="auto"/>
      </w:divBdr>
    </w:div>
    <w:div w:id="1329677477">
      <w:bodyDiv w:val="1"/>
      <w:marLeft w:val="0"/>
      <w:marRight w:val="0"/>
      <w:marTop w:val="0"/>
      <w:marBottom w:val="0"/>
      <w:divBdr>
        <w:top w:val="none" w:sz="0" w:space="0" w:color="auto"/>
        <w:left w:val="none" w:sz="0" w:space="0" w:color="auto"/>
        <w:bottom w:val="none" w:sz="0" w:space="0" w:color="auto"/>
        <w:right w:val="none" w:sz="0" w:space="0" w:color="auto"/>
      </w:divBdr>
    </w:div>
    <w:div w:id="1330405507">
      <w:bodyDiv w:val="1"/>
      <w:marLeft w:val="0"/>
      <w:marRight w:val="0"/>
      <w:marTop w:val="0"/>
      <w:marBottom w:val="0"/>
      <w:divBdr>
        <w:top w:val="none" w:sz="0" w:space="0" w:color="auto"/>
        <w:left w:val="none" w:sz="0" w:space="0" w:color="auto"/>
        <w:bottom w:val="none" w:sz="0" w:space="0" w:color="auto"/>
        <w:right w:val="none" w:sz="0" w:space="0" w:color="auto"/>
      </w:divBdr>
    </w:div>
    <w:div w:id="1333215437">
      <w:bodyDiv w:val="1"/>
      <w:marLeft w:val="0"/>
      <w:marRight w:val="0"/>
      <w:marTop w:val="0"/>
      <w:marBottom w:val="0"/>
      <w:divBdr>
        <w:top w:val="none" w:sz="0" w:space="0" w:color="auto"/>
        <w:left w:val="none" w:sz="0" w:space="0" w:color="auto"/>
        <w:bottom w:val="none" w:sz="0" w:space="0" w:color="auto"/>
        <w:right w:val="none" w:sz="0" w:space="0" w:color="auto"/>
      </w:divBdr>
    </w:div>
    <w:div w:id="1486094430">
      <w:bodyDiv w:val="1"/>
      <w:marLeft w:val="0"/>
      <w:marRight w:val="0"/>
      <w:marTop w:val="0"/>
      <w:marBottom w:val="0"/>
      <w:divBdr>
        <w:top w:val="none" w:sz="0" w:space="0" w:color="auto"/>
        <w:left w:val="none" w:sz="0" w:space="0" w:color="auto"/>
        <w:bottom w:val="none" w:sz="0" w:space="0" w:color="auto"/>
        <w:right w:val="none" w:sz="0" w:space="0" w:color="auto"/>
      </w:divBdr>
    </w:div>
    <w:div w:id="1628389883">
      <w:bodyDiv w:val="1"/>
      <w:marLeft w:val="0"/>
      <w:marRight w:val="0"/>
      <w:marTop w:val="0"/>
      <w:marBottom w:val="0"/>
      <w:divBdr>
        <w:top w:val="none" w:sz="0" w:space="0" w:color="auto"/>
        <w:left w:val="none" w:sz="0" w:space="0" w:color="auto"/>
        <w:bottom w:val="none" w:sz="0" w:space="0" w:color="auto"/>
        <w:right w:val="none" w:sz="0" w:space="0" w:color="auto"/>
      </w:divBdr>
    </w:div>
    <w:div w:id="1673680822">
      <w:bodyDiv w:val="1"/>
      <w:marLeft w:val="0"/>
      <w:marRight w:val="0"/>
      <w:marTop w:val="0"/>
      <w:marBottom w:val="0"/>
      <w:divBdr>
        <w:top w:val="none" w:sz="0" w:space="0" w:color="auto"/>
        <w:left w:val="none" w:sz="0" w:space="0" w:color="auto"/>
        <w:bottom w:val="none" w:sz="0" w:space="0" w:color="auto"/>
        <w:right w:val="none" w:sz="0" w:space="0" w:color="auto"/>
      </w:divBdr>
    </w:div>
    <w:div w:id="1686054672">
      <w:bodyDiv w:val="1"/>
      <w:marLeft w:val="0"/>
      <w:marRight w:val="0"/>
      <w:marTop w:val="0"/>
      <w:marBottom w:val="0"/>
      <w:divBdr>
        <w:top w:val="none" w:sz="0" w:space="0" w:color="auto"/>
        <w:left w:val="none" w:sz="0" w:space="0" w:color="auto"/>
        <w:bottom w:val="none" w:sz="0" w:space="0" w:color="auto"/>
        <w:right w:val="none" w:sz="0" w:space="0" w:color="auto"/>
      </w:divBdr>
    </w:div>
    <w:div w:id="1697075980">
      <w:bodyDiv w:val="1"/>
      <w:marLeft w:val="0"/>
      <w:marRight w:val="0"/>
      <w:marTop w:val="0"/>
      <w:marBottom w:val="0"/>
      <w:divBdr>
        <w:top w:val="none" w:sz="0" w:space="0" w:color="auto"/>
        <w:left w:val="none" w:sz="0" w:space="0" w:color="auto"/>
        <w:bottom w:val="none" w:sz="0" w:space="0" w:color="auto"/>
        <w:right w:val="none" w:sz="0" w:space="0" w:color="auto"/>
      </w:divBdr>
    </w:div>
    <w:div w:id="1718238100">
      <w:bodyDiv w:val="1"/>
      <w:marLeft w:val="0"/>
      <w:marRight w:val="0"/>
      <w:marTop w:val="0"/>
      <w:marBottom w:val="0"/>
      <w:divBdr>
        <w:top w:val="none" w:sz="0" w:space="0" w:color="auto"/>
        <w:left w:val="none" w:sz="0" w:space="0" w:color="auto"/>
        <w:bottom w:val="none" w:sz="0" w:space="0" w:color="auto"/>
        <w:right w:val="none" w:sz="0" w:space="0" w:color="auto"/>
      </w:divBdr>
    </w:div>
    <w:div w:id="1733656165">
      <w:bodyDiv w:val="1"/>
      <w:marLeft w:val="0"/>
      <w:marRight w:val="0"/>
      <w:marTop w:val="0"/>
      <w:marBottom w:val="0"/>
      <w:divBdr>
        <w:top w:val="none" w:sz="0" w:space="0" w:color="auto"/>
        <w:left w:val="none" w:sz="0" w:space="0" w:color="auto"/>
        <w:bottom w:val="none" w:sz="0" w:space="0" w:color="auto"/>
        <w:right w:val="none" w:sz="0" w:space="0" w:color="auto"/>
      </w:divBdr>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986116">
      <w:bodyDiv w:val="1"/>
      <w:marLeft w:val="0"/>
      <w:marRight w:val="0"/>
      <w:marTop w:val="0"/>
      <w:marBottom w:val="0"/>
      <w:divBdr>
        <w:top w:val="none" w:sz="0" w:space="0" w:color="auto"/>
        <w:left w:val="none" w:sz="0" w:space="0" w:color="auto"/>
        <w:bottom w:val="none" w:sz="0" w:space="0" w:color="auto"/>
        <w:right w:val="none" w:sz="0" w:space="0" w:color="auto"/>
      </w:divBdr>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 w:id="2080512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localhost:5000"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ill.ramos\Documents\Custom%20Office%20Templates\TechNet%20and%20PPE%20HOL%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A78EC48FB7A461FBF52D64D57C6A87D"/>
        <w:category>
          <w:name w:val="General"/>
          <w:gallery w:val="placeholder"/>
        </w:category>
        <w:types>
          <w:type w:val="bbPlcHdr"/>
        </w:types>
        <w:behaviors>
          <w:behavior w:val="content"/>
        </w:behaviors>
        <w:guid w:val="{426E2082-BA2E-4D3B-907D-3DFE6D159FE3}"/>
      </w:docPartPr>
      <w:docPartBody>
        <w:p w:rsidR="009F26F6" w:rsidRDefault="00F1722C">
          <w:pPr>
            <w:pStyle w:val="4A78EC48FB7A461FBF52D64D57C6A87D"/>
          </w:pPr>
          <w:r w:rsidRPr="003961D9">
            <w:rPr>
              <w:rStyle w:val="PlaceholderText"/>
            </w:rPr>
            <w:t>[Title]</w:t>
          </w:r>
        </w:p>
      </w:docPartBody>
    </w:docPart>
    <w:docPart>
      <w:docPartPr>
        <w:name w:val="4204CC4EEFE248658F93CDD6AA77A085"/>
        <w:category>
          <w:name w:val="General"/>
          <w:gallery w:val="placeholder"/>
        </w:category>
        <w:types>
          <w:type w:val="bbPlcHdr"/>
        </w:types>
        <w:behaviors>
          <w:behavior w:val="content"/>
        </w:behaviors>
        <w:guid w:val="{99F7BDB9-DFF0-45CB-933C-320D075B81F1}"/>
      </w:docPartPr>
      <w:docPartBody>
        <w:p w:rsidR="009F26F6" w:rsidRDefault="00F1722C">
          <w:pPr>
            <w:pStyle w:val="4204CC4EEFE248658F93CDD6AA77A085"/>
          </w:pPr>
          <w:r w:rsidRPr="003961D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Pro">
    <w:altName w:val="Arial"/>
    <w:charset w:val="00"/>
    <w:family w:val="swiss"/>
    <w:pitch w:val="variable"/>
    <w:sig w:usb0="00000001" w:usb1="4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Pro Semibold">
    <w:altName w:val="Arial"/>
    <w:charset w:val="00"/>
    <w:family w:val="swiss"/>
    <w:pitch w:val="variable"/>
    <w:sig w:usb0="A00002AF"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02FF" w:usb1="4000ACFF" w:usb2="00000001" w:usb3="00000000" w:csb0="0000019F" w:csb1="00000000"/>
  </w:font>
  <w:font w:name="___WRD_EMBED_SUB_40">
    <w:charset w:val="00"/>
    <w:family w:val="swiss"/>
    <w:pitch w:val="variable"/>
    <w:sig w:usb0="00000001" w:usb1="4000205B" w:usb2="00000000" w:usb3="00000000" w:csb0="0000009F" w:csb1="00000000"/>
  </w:font>
  <w:font w:name="Segoe Pro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2FF" w:usb1="0000FCFF" w:usb2="00000001" w:usb3="00000000" w:csb0="0000019F" w:csb1="00000000"/>
  </w:font>
  <w:font w:name="Segoe Pro Display Light">
    <w:altName w:val="Arial"/>
    <w:charset w:val="00"/>
    <w:family w:val="swiss"/>
    <w:pitch w:val="variable"/>
    <w:sig w:usb0="A00002AF"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722C"/>
    <w:rsid w:val="0009613F"/>
    <w:rsid w:val="00212BBD"/>
    <w:rsid w:val="00380BE8"/>
    <w:rsid w:val="0044256E"/>
    <w:rsid w:val="004D2EE6"/>
    <w:rsid w:val="005628A1"/>
    <w:rsid w:val="005A257C"/>
    <w:rsid w:val="005B3175"/>
    <w:rsid w:val="007D4B3C"/>
    <w:rsid w:val="008556A9"/>
    <w:rsid w:val="00856B11"/>
    <w:rsid w:val="00903887"/>
    <w:rsid w:val="009E1AF9"/>
    <w:rsid w:val="009F26F6"/>
    <w:rsid w:val="009F4F0F"/>
    <w:rsid w:val="00A13B6F"/>
    <w:rsid w:val="00B031D2"/>
    <w:rsid w:val="00B412A6"/>
    <w:rsid w:val="00BA5246"/>
    <w:rsid w:val="00D31815"/>
    <w:rsid w:val="00E9216C"/>
    <w:rsid w:val="00F1722C"/>
    <w:rsid w:val="00FC45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4A78EC48FB7A461FBF52D64D57C6A87D">
    <w:name w:val="4A78EC48FB7A461FBF52D64D57C6A87D"/>
  </w:style>
  <w:style w:type="paragraph" w:customStyle="1" w:styleId="4204CC4EEFE248658F93CDD6AA77A085">
    <w:name w:val="4204CC4EEFE248658F93CDD6AA77A0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c69e1c1a-a01c-4c89-a061-c8978df92a9b">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4014A912D3D6F48A273487CB63A0CF0" ma:contentTypeVersion="" ma:contentTypeDescription="Create a new document." ma:contentTypeScope="" ma:versionID="450f5b386c055ed418cf65a59588c4af">
  <xsd:schema xmlns:xsd="http://www.w3.org/2001/XMLSchema" xmlns:xs="http://www.w3.org/2001/XMLSchema" xmlns:p="http://schemas.microsoft.com/office/2006/metadata/properties" xmlns:ns2="c69e1c1a-a01c-4c89-a061-c8978df92a9b" targetNamespace="http://schemas.microsoft.com/office/2006/metadata/properties" ma:root="true" ma:fieldsID="1156dbdc81f295f2c9abd55a071bdcf0" ns2:_="">
    <xsd:import namespace="c69e1c1a-a01c-4c89-a061-c8978df92a9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e1c1a-a01c-4c89-a061-c8978df92a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DE2BE-B498-4824-B469-29FC13DD06D2}">
  <ds:schemaRefs>
    <ds:schemaRef ds:uri="http://schemas.microsoft.com/office/2006/metadata/properties"/>
    <ds:schemaRef ds:uri="http://schemas.microsoft.com/office/infopath/2007/PartnerControls"/>
    <ds:schemaRef ds:uri="c69e1c1a-a01c-4c89-a061-c8978df92a9b"/>
  </ds:schemaRefs>
</ds:datastoreItem>
</file>

<file path=customXml/itemProps2.xml><?xml version="1.0" encoding="utf-8"?>
<ds:datastoreItem xmlns:ds="http://schemas.openxmlformats.org/officeDocument/2006/customXml" ds:itemID="{B56EA9DE-1D40-4645-9075-9D657D9AC6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e1c1a-a01c-4c89-a061-c8978df92a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93FA3F-E20D-47DD-ABC2-645998EF09C2}">
  <ds:schemaRefs>
    <ds:schemaRef ds:uri="http://schemas.microsoft.com/sharepoint/v3/contenttype/forms"/>
  </ds:schemaRefs>
</ds:datastoreItem>
</file>

<file path=customXml/itemProps4.xml><?xml version="1.0" encoding="utf-8"?>
<ds:datastoreItem xmlns:ds="http://schemas.openxmlformats.org/officeDocument/2006/customXml" ds:itemID="{070CE9AC-E998-4F3C-AB0E-3622B4611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TechNet and PPE HOL template.dotx</Template>
  <TotalTime>0</TotalTime>
  <Pages>20</Pages>
  <Words>2054</Words>
  <Characters>11710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SQL Stretch Demo Installation and Demo Script</vt:lpstr>
    </vt:vector>
  </TitlesOfParts>
  <Company/>
  <LinksUpToDate>false</LinksUpToDate>
  <CharactersWithSpaces>13737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Stretch Demo Installation and Demo Script</dc:title>
  <dc:subject/>
  <dc:creator/>
  <cp:keywords/>
  <dc:description/>
  <cp:lastModifiedBy/>
  <cp:revision>1</cp:revision>
  <dcterms:created xsi:type="dcterms:W3CDTF">2016-06-09T05:15:00Z</dcterms:created>
  <dcterms:modified xsi:type="dcterms:W3CDTF">2016-06-14T20:29:00Z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0x01010064014A912D3D6F48A273487CB63A0CF0</vt:lpwstr>
  </property>
  <property fmtid="{D5CDD505-2E9C-101B-9397-08002B2CF9AE}" pid="3" name="IsMyDocuments">
    <vt:bool>true</vt:bool>
  </property>
</Properties>
</file>